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3868F4" w14:textId="77067705" w:rsidR="00E26552" w:rsidRDefault="008C2D0B">
      <w:pPr>
        <w:rPr>
          <w:noProof/>
        </w:rPr>
      </w:pPr>
      <w:r>
        <w:rPr>
          <w:noProof/>
        </w:rPr>
        <w:drawing>
          <wp:anchor distT="0" distB="0" distL="114300" distR="114300" simplePos="0" relativeHeight="251658240" behindDoc="1" locked="0" layoutInCell="1" allowOverlap="1" wp14:anchorId="0D386F64" wp14:editId="0D386F65">
            <wp:simplePos x="0" y="0"/>
            <wp:positionH relativeFrom="page">
              <wp:align>left</wp:align>
            </wp:positionH>
            <wp:positionV relativeFrom="page">
              <wp:align>top</wp:align>
            </wp:positionV>
            <wp:extent cx="7540420" cy="1060704"/>
            <wp:effectExtent l="0" t="0" r="381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H_Tagline_Head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0420" cy="106070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ins w:id="0" w:author="Author">
        <w:r>
          <w:rPr>
            <w:noProof/>
          </w:rPr>
          <w:t>-time</w:t>
        </w:r>
      </w:ins>
      <w:r>
        <w:rPr>
          <w:noProof/>
        </w:rPr>
        <w:tab/>
      </w:r>
    </w:p>
    <w:p w14:paraId="0D3868F5" w14:textId="77777777" w:rsidR="00E26552" w:rsidRDefault="00E26552"/>
    <w:p w14:paraId="0D3868F6" w14:textId="77777777" w:rsidR="00E26552" w:rsidRDefault="00E26552"/>
    <w:p w14:paraId="0D3868F7" w14:textId="77777777" w:rsidR="00E26552" w:rsidRDefault="00E26552"/>
    <w:p w14:paraId="0D3868F8" w14:textId="77777777" w:rsidR="00E26552" w:rsidRDefault="00E26552"/>
    <w:p w14:paraId="0D3868F9" w14:textId="77777777" w:rsidR="00E26552" w:rsidRDefault="00E26552"/>
    <w:p w14:paraId="0D3868FA" w14:textId="77777777" w:rsidR="00E26552" w:rsidRDefault="00E26552"/>
    <w:p w14:paraId="0D3868FB" w14:textId="77777777" w:rsidR="00E26552" w:rsidRDefault="00E26552"/>
    <w:p w14:paraId="0D3868FC" w14:textId="77777777" w:rsidR="00E26552" w:rsidRDefault="00E26552"/>
    <w:p w14:paraId="0D3868FD" w14:textId="77777777" w:rsidR="00E26552" w:rsidRDefault="008C2D0B">
      <w:r>
        <w:t xml:space="preserve"> </w:t>
      </w:r>
    </w:p>
    <w:p w14:paraId="0D3868FE" w14:textId="77777777" w:rsidR="00E26552" w:rsidRDefault="008C2D0B">
      <w:pPr>
        <w:pStyle w:val="Title"/>
      </w:pPr>
      <w:r>
        <w:t xml:space="preserve">Rules for the Management of the </w:t>
      </w:r>
      <w:r>
        <w:br/>
        <w:t>ROBO Global</w:t>
      </w:r>
      <w:r>
        <w:rPr>
          <w:vertAlign w:val="superscript"/>
        </w:rPr>
        <w:t>®</w:t>
      </w:r>
      <w:r>
        <w:t xml:space="preserve"> Set of Indices</w:t>
      </w:r>
    </w:p>
    <w:p w14:paraId="0D3868FF" w14:textId="77777777" w:rsidR="00E26552" w:rsidRDefault="008C2D0B">
      <w:r>
        <w:t xml:space="preserve"> </w:t>
      </w:r>
    </w:p>
    <w:p w14:paraId="0D386900" w14:textId="77777777" w:rsidR="00E26552" w:rsidRDefault="00E26552"/>
    <w:p w14:paraId="0D386901" w14:textId="77777777" w:rsidR="00E26552" w:rsidRDefault="008C2D0B">
      <w:pPr>
        <w:pStyle w:val="Subtitle"/>
      </w:pPr>
      <w:r>
        <w:t xml:space="preserve">Version 2.12 Dated 23rd August 2018 </w:t>
      </w:r>
    </w:p>
    <w:p w14:paraId="0D386902" w14:textId="77777777" w:rsidR="00E26552" w:rsidRDefault="008C2D0B">
      <w:r>
        <w:t xml:space="preserve"> </w:t>
      </w:r>
    </w:p>
    <w:p w14:paraId="0D386903" w14:textId="77777777" w:rsidR="00E26552" w:rsidRDefault="008C2D0B">
      <w:r>
        <w:t xml:space="preserve"> </w:t>
      </w:r>
    </w:p>
    <w:p w14:paraId="0D386904" w14:textId="77777777" w:rsidR="00E26552" w:rsidRDefault="008C2D0B">
      <w:r>
        <w:t xml:space="preserve"> </w:t>
      </w:r>
    </w:p>
    <w:p w14:paraId="0D386905" w14:textId="77777777" w:rsidR="00E26552" w:rsidRDefault="00E26552"/>
    <w:p w14:paraId="0D386906" w14:textId="77777777" w:rsidR="00E26552" w:rsidRDefault="008C2D0B">
      <w:r>
        <w:t xml:space="preserve"> </w:t>
      </w:r>
    </w:p>
    <w:p w14:paraId="0D386907" w14:textId="77777777" w:rsidR="00E26552" w:rsidRDefault="008C2D0B">
      <w:r>
        <w:t xml:space="preserve"> </w:t>
      </w:r>
    </w:p>
    <w:p w14:paraId="0D386908" w14:textId="77777777" w:rsidR="00E26552" w:rsidRDefault="008C2D0B">
      <w:r>
        <w:t xml:space="preserve"> </w:t>
      </w:r>
    </w:p>
    <w:p w14:paraId="0D386909" w14:textId="77777777" w:rsidR="00E26552" w:rsidRDefault="008C2D0B">
      <w:r>
        <w:t xml:space="preserve"> </w:t>
      </w:r>
    </w:p>
    <w:p w14:paraId="0D38690A" w14:textId="77777777" w:rsidR="00E26552" w:rsidRDefault="008C2D0B">
      <w:r>
        <w:t xml:space="preserve"> </w:t>
      </w:r>
    </w:p>
    <w:p w14:paraId="0D38690B" w14:textId="77777777" w:rsidR="00E26552" w:rsidRDefault="008C2D0B">
      <w:r>
        <w:t xml:space="preserve"> </w:t>
      </w:r>
    </w:p>
    <w:p w14:paraId="0D38690C" w14:textId="77777777" w:rsidR="00E26552" w:rsidRDefault="008C2D0B">
      <w:r>
        <w:t xml:space="preserve"> </w:t>
      </w:r>
    </w:p>
    <w:p w14:paraId="0D38690D" w14:textId="77777777" w:rsidR="00E26552" w:rsidRDefault="008C2D0B">
      <w:r>
        <w:t xml:space="preserve"> </w:t>
      </w:r>
    </w:p>
    <w:p w14:paraId="0D38690E" w14:textId="77777777" w:rsidR="00E26552" w:rsidRDefault="008C2D0B">
      <w:r>
        <w:t xml:space="preserve"> </w:t>
      </w:r>
    </w:p>
    <w:p w14:paraId="0D38690F" w14:textId="77777777" w:rsidR="00E26552" w:rsidRDefault="008C2D0B">
      <w:r>
        <w:t xml:space="preserve"> </w:t>
      </w:r>
    </w:p>
    <w:p w14:paraId="0D386910" w14:textId="77777777" w:rsidR="00E26552" w:rsidRDefault="008C2D0B">
      <w:r>
        <w:t xml:space="preserve"> </w:t>
      </w:r>
    </w:p>
    <w:p w14:paraId="0D386911" w14:textId="77777777" w:rsidR="00E26552" w:rsidRDefault="008C2D0B">
      <w:r>
        <w:t xml:space="preserve"> </w:t>
      </w:r>
    </w:p>
    <w:p w14:paraId="0D386912" w14:textId="77777777" w:rsidR="00E26552" w:rsidRDefault="008C2D0B">
      <w:r>
        <w:t xml:space="preserve"> </w:t>
      </w:r>
    </w:p>
    <w:p w14:paraId="0D386913" w14:textId="77777777" w:rsidR="00E26552" w:rsidRDefault="008C2D0B">
      <w:pPr>
        <w:rPr>
          <w:sz w:val="29"/>
        </w:rPr>
      </w:pPr>
      <w:r>
        <w:br w:type="page"/>
      </w:r>
    </w:p>
    <w:bookmarkStart w:id="1" w:name="_Toc473216368" w:displacedByCustomXml="next"/>
    <w:sdt>
      <w:sdtPr>
        <w:rPr>
          <w:rFonts w:ascii="Arial" w:eastAsia="Arial" w:hAnsi="Arial" w:cs="Arial"/>
          <w:color w:val="000000"/>
          <w:sz w:val="20"/>
          <w:szCs w:val="22"/>
          <w:lang w:val="en-GB" w:eastAsia="en-GB"/>
        </w:rPr>
        <w:id w:val="-1576581021"/>
        <w:docPartObj>
          <w:docPartGallery w:val="Table of Contents"/>
          <w:docPartUnique/>
        </w:docPartObj>
      </w:sdtPr>
      <w:sdtEndPr>
        <w:rPr>
          <w:rFonts w:ascii="Roboto" w:eastAsiaTheme="minorEastAsia" w:hAnsi="Roboto" w:cs="Times New Roman"/>
          <w:b/>
          <w:bCs/>
          <w:noProof/>
          <w:color w:val="auto"/>
          <w:sz w:val="22"/>
          <w:szCs w:val="24"/>
        </w:rPr>
      </w:sdtEndPr>
      <w:sdtContent>
        <w:p w14:paraId="0D386914" w14:textId="77777777" w:rsidR="00E26552" w:rsidRDefault="008C2D0B">
          <w:pPr>
            <w:pStyle w:val="TOCHeading"/>
            <w:numPr>
              <w:ilvl w:val="0"/>
              <w:numId w:val="0"/>
            </w:numPr>
          </w:pPr>
          <w:r>
            <w:t>Contents</w:t>
          </w:r>
        </w:p>
        <w:p w14:paraId="0D386915"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r>
            <w:rPr>
              <w:b/>
              <w:sz w:val="29"/>
              <w:szCs w:val="29"/>
              <w:lang w:eastAsia="en-US"/>
            </w:rPr>
            <w:fldChar w:fldCharType="begin"/>
          </w:r>
          <w:r>
            <w:rPr>
              <w:b/>
              <w:sz w:val="29"/>
              <w:szCs w:val="29"/>
              <w:lang w:eastAsia="en-US"/>
            </w:rPr>
            <w:instrText xml:space="preserve"> TOC \o "1-3" \h \z \u </w:instrText>
          </w:r>
          <w:r>
            <w:rPr>
              <w:b/>
              <w:sz w:val="29"/>
              <w:szCs w:val="29"/>
              <w:lang w:eastAsia="en-US"/>
            </w:rPr>
            <w:fldChar w:fldCharType="separate"/>
          </w:r>
          <w:hyperlink w:anchor="_Toc522772434" w:history="1">
            <w:r>
              <w:rPr>
                <w:rStyle w:val="Hyperlink"/>
                <w:noProof/>
              </w:rPr>
              <w:t>1.</w:t>
            </w:r>
            <w:r>
              <w:rPr>
                <w:rFonts w:asciiTheme="minorHAnsi" w:eastAsiaTheme="minorEastAsia" w:hAnsiTheme="minorHAnsi" w:cstheme="minorBidi"/>
                <w:noProof/>
                <w:color w:val="auto"/>
                <w:sz w:val="22"/>
                <w:lang w:val="en-US" w:eastAsia="en-US"/>
              </w:rPr>
              <w:tab/>
            </w:r>
            <w:r>
              <w:rPr>
                <w:rStyle w:val="Hyperlink"/>
                <w:noProof/>
              </w:rPr>
              <w:t>Introduction</w:t>
            </w:r>
            <w:r>
              <w:rPr>
                <w:noProof/>
                <w:webHidden/>
              </w:rPr>
              <w:tab/>
            </w:r>
            <w:r>
              <w:rPr>
                <w:noProof/>
                <w:webHidden/>
              </w:rPr>
              <w:fldChar w:fldCharType="begin"/>
            </w:r>
            <w:r>
              <w:rPr>
                <w:noProof/>
                <w:webHidden/>
              </w:rPr>
              <w:instrText xml:space="preserve"> PAGEREF _Toc522772434 \h </w:instrText>
            </w:r>
            <w:r>
              <w:rPr>
                <w:noProof/>
                <w:webHidden/>
              </w:rPr>
            </w:r>
            <w:r>
              <w:rPr>
                <w:noProof/>
                <w:webHidden/>
              </w:rPr>
              <w:fldChar w:fldCharType="separate"/>
            </w:r>
            <w:r>
              <w:rPr>
                <w:noProof/>
                <w:webHidden/>
              </w:rPr>
              <w:t>4</w:t>
            </w:r>
            <w:r>
              <w:rPr>
                <w:noProof/>
                <w:webHidden/>
              </w:rPr>
              <w:fldChar w:fldCharType="end"/>
            </w:r>
          </w:hyperlink>
        </w:p>
        <w:p w14:paraId="0D386916"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35" w:history="1">
            <w:r>
              <w:rPr>
                <w:rStyle w:val="Hyperlink"/>
                <w:noProof/>
              </w:rPr>
              <w:t>2.</w:t>
            </w:r>
            <w:r>
              <w:rPr>
                <w:rFonts w:asciiTheme="minorHAnsi" w:eastAsiaTheme="minorEastAsia" w:hAnsiTheme="minorHAnsi" w:cstheme="minorBidi"/>
                <w:noProof/>
                <w:color w:val="auto"/>
                <w:sz w:val="22"/>
                <w:lang w:val="en-US" w:eastAsia="en-US"/>
              </w:rPr>
              <w:tab/>
            </w:r>
            <w:r>
              <w:rPr>
                <w:rStyle w:val="Hyperlink"/>
                <w:noProof/>
              </w:rPr>
              <w:t>Index Management</w:t>
            </w:r>
            <w:r>
              <w:rPr>
                <w:noProof/>
                <w:webHidden/>
              </w:rPr>
              <w:tab/>
            </w:r>
            <w:r>
              <w:rPr>
                <w:noProof/>
                <w:webHidden/>
              </w:rPr>
              <w:fldChar w:fldCharType="begin"/>
            </w:r>
            <w:r>
              <w:rPr>
                <w:noProof/>
                <w:webHidden/>
              </w:rPr>
              <w:instrText xml:space="preserve"> PAGEREF _Toc522772435 \h </w:instrText>
            </w:r>
            <w:r>
              <w:rPr>
                <w:noProof/>
                <w:webHidden/>
              </w:rPr>
            </w:r>
            <w:r>
              <w:rPr>
                <w:noProof/>
                <w:webHidden/>
              </w:rPr>
              <w:fldChar w:fldCharType="separate"/>
            </w:r>
            <w:r>
              <w:rPr>
                <w:noProof/>
                <w:webHidden/>
              </w:rPr>
              <w:t>5</w:t>
            </w:r>
            <w:r>
              <w:rPr>
                <w:noProof/>
                <w:webHidden/>
              </w:rPr>
              <w:fldChar w:fldCharType="end"/>
            </w:r>
          </w:hyperlink>
        </w:p>
        <w:p w14:paraId="0D386917"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36" w:history="1">
            <w:r>
              <w:rPr>
                <w:rStyle w:val="Hyperlink"/>
                <w:noProof/>
              </w:rPr>
              <w:t>Index Management Committee</w:t>
            </w:r>
            <w:r>
              <w:rPr>
                <w:noProof/>
                <w:webHidden/>
              </w:rPr>
              <w:tab/>
            </w:r>
            <w:r>
              <w:rPr>
                <w:noProof/>
                <w:webHidden/>
              </w:rPr>
              <w:fldChar w:fldCharType="begin"/>
            </w:r>
            <w:r>
              <w:rPr>
                <w:noProof/>
                <w:webHidden/>
              </w:rPr>
              <w:instrText xml:space="preserve"> PAGEREF _Toc522772436 \h </w:instrText>
            </w:r>
            <w:r>
              <w:rPr>
                <w:noProof/>
                <w:webHidden/>
              </w:rPr>
            </w:r>
            <w:r>
              <w:rPr>
                <w:noProof/>
                <w:webHidden/>
              </w:rPr>
              <w:fldChar w:fldCharType="separate"/>
            </w:r>
            <w:r>
              <w:rPr>
                <w:noProof/>
                <w:webHidden/>
              </w:rPr>
              <w:t>5</w:t>
            </w:r>
            <w:r>
              <w:rPr>
                <w:noProof/>
                <w:webHidden/>
              </w:rPr>
              <w:fldChar w:fldCharType="end"/>
            </w:r>
          </w:hyperlink>
        </w:p>
        <w:p w14:paraId="0D386918"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37" w:history="1">
            <w:r>
              <w:rPr>
                <w:rStyle w:val="Hyperlink"/>
                <w:noProof/>
              </w:rPr>
              <w:t>Index Consultative Group</w:t>
            </w:r>
            <w:r>
              <w:rPr>
                <w:noProof/>
                <w:webHidden/>
              </w:rPr>
              <w:tab/>
            </w:r>
            <w:r>
              <w:rPr>
                <w:noProof/>
                <w:webHidden/>
              </w:rPr>
              <w:fldChar w:fldCharType="begin"/>
            </w:r>
            <w:r>
              <w:rPr>
                <w:noProof/>
                <w:webHidden/>
              </w:rPr>
              <w:instrText xml:space="preserve"> PAGEREF _Toc522772437 \h </w:instrText>
            </w:r>
            <w:r>
              <w:rPr>
                <w:noProof/>
                <w:webHidden/>
              </w:rPr>
            </w:r>
            <w:r>
              <w:rPr>
                <w:noProof/>
                <w:webHidden/>
              </w:rPr>
              <w:fldChar w:fldCharType="separate"/>
            </w:r>
            <w:r>
              <w:rPr>
                <w:noProof/>
                <w:webHidden/>
              </w:rPr>
              <w:t>5</w:t>
            </w:r>
            <w:r>
              <w:rPr>
                <w:noProof/>
                <w:webHidden/>
              </w:rPr>
              <w:fldChar w:fldCharType="end"/>
            </w:r>
          </w:hyperlink>
        </w:p>
        <w:p w14:paraId="0D386919"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38" w:history="1">
            <w:r>
              <w:rPr>
                <w:rStyle w:val="Hyperlink"/>
                <w:noProof/>
              </w:rPr>
              <w:t>Calculation Agent</w:t>
            </w:r>
            <w:r>
              <w:rPr>
                <w:noProof/>
                <w:webHidden/>
              </w:rPr>
              <w:tab/>
            </w:r>
            <w:r>
              <w:rPr>
                <w:noProof/>
                <w:webHidden/>
              </w:rPr>
              <w:fldChar w:fldCharType="begin"/>
            </w:r>
            <w:r>
              <w:rPr>
                <w:noProof/>
                <w:webHidden/>
              </w:rPr>
              <w:instrText xml:space="preserve"> PAGEREF _Toc522772438 \h </w:instrText>
            </w:r>
            <w:r>
              <w:rPr>
                <w:noProof/>
                <w:webHidden/>
              </w:rPr>
            </w:r>
            <w:r>
              <w:rPr>
                <w:noProof/>
                <w:webHidden/>
              </w:rPr>
              <w:fldChar w:fldCharType="separate"/>
            </w:r>
            <w:r>
              <w:rPr>
                <w:noProof/>
                <w:webHidden/>
              </w:rPr>
              <w:t>5</w:t>
            </w:r>
            <w:r>
              <w:rPr>
                <w:noProof/>
                <w:webHidden/>
              </w:rPr>
              <w:fldChar w:fldCharType="end"/>
            </w:r>
          </w:hyperlink>
        </w:p>
        <w:p w14:paraId="0D38691A"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39" w:history="1">
            <w:r>
              <w:rPr>
                <w:rStyle w:val="Hyperlink"/>
                <w:noProof/>
              </w:rPr>
              <w:t>3.</w:t>
            </w:r>
            <w:r>
              <w:rPr>
                <w:rFonts w:asciiTheme="minorHAnsi" w:eastAsiaTheme="minorEastAsia" w:hAnsiTheme="minorHAnsi" w:cstheme="minorBidi"/>
                <w:noProof/>
                <w:color w:val="auto"/>
                <w:sz w:val="22"/>
                <w:lang w:val="en-US" w:eastAsia="en-US"/>
              </w:rPr>
              <w:tab/>
            </w:r>
            <w:r>
              <w:rPr>
                <w:rStyle w:val="Hyperlink"/>
                <w:noProof/>
              </w:rPr>
              <w:t xml:space="preserve">Classification of </w:t>
            </w:r>
            <w:r>
              <w:rPr>
                <w:rStyle w:val="Hyperlink"/>
                <w:noProof/>
              </w:rPr>
              <w:t>Companies</w:t>
            </w:r>
            <w:r>
              <w:rPr>
                <w:noProof/>
                <w:webHidden/>
              </w:rPr>
              <w:tab/>
            </w:r>
            <w:r>
              <w:rPr>
                <w:noProof/>
                <w:webHidden/>
              </w:rPr>
              <w:fldChar w:fldCharType="begin"/>
            </w:r>
            <w:r>
              <w:rPr>
                <w:noProof/>
                <w:webHidden/>
              </w:rPr>
              <w:instrText xml:space="preserve"> PAGEREF _Toc522772439 \h </w:instrText>
            </w:r>
            <w:r>
              <w:rPr>
                <w:noProof/>
                <w:webHidden/>
              </w:rPr>
            </w:r>
            <w:r>
              <w:rPr>
                <w:noProof/>
                <w:webHidden/>
              </w:rPr>
              <w:fldChar w:fldCharType="separate"/>
            </w:r>
            <w:r>
              <w:rPr>
                <w:noProof/>
                <w:webHidden/>
              </w:rPr>
              <w:t>6</w:t>
            </w:r>
            <w:r>
              <w:rPr>
                <w:noProof/>
                <w:webHidden/>
              </w:rPr>
              <w:fldChar w:fldCharType="end"/>
            </w:r>
          </w:hyperlink>
        </w:p>
        <w:p w14:paraId="0D38691B"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0" w:history="1">
            <w:r>
              <w:rPr>
                <w:rStyle w:val="Hyperlink"/>
                <w:noProof/>
              </w:rPr>
              <w:t>The ROBO Global</w:t>
            </w:r>
            <w:r>
              <w:rPr>
                <w:rStyle w:val="Hyperlink"/>
                <w:noProof/>
                <w:vertAlign w:val="superscript"/>
              </w:rPr>
              <w:t>®</w:t>
            </w:r>
            <w:r>
              <w:rPr>
                <w:rStyle w:val="Hyperlink"/>
                <w:noProof/>
              </w:rPr>
              <w:t xml:space="preserve"> Database</w:t>
            </w:r>
            <w:r>
              <w:rPr>
                <w:noProof/>
                <w:webHidden/>
              </w:rPr>
              <w:tab/>
            </w:r>
            <w:r>
              <w:rPr>
                <w:noProof/>
                <w:webHidden/>
              </w:rPr>
              <w:fldChar w:fldCharType="begin"/>
            </w:r>
            <w:r>
              <w:rPr>
                <w:noProof/>
                <w:webHidden/>
              </w:rPr>
              <w:instrText xml:space="preserve"> PAGEREF _Toc522772440 \h </w:instrText>
            </w:r>
            <w:r>
              <w:rPr>
                <w:noProof/>
                <w:webHidden/>
              </w:rPr>
            </w:r>
            <w:r>
              <w:rPr>
                <w:noProof/>
                <w:webHidden/>
              </w:rPr>
              <w:fldChar w:fldCharType="separate"/>
            </w:r>
            <w:r>
              <w:rPr>
                <w:noProof/>
                <w:webHidden/>
              </w:rPr>
              <w:t>6</w:t>
            </w:r>
            <w:r>
              <w:rPr>
                <w:noProof/>
                <w:webHidden/>
              </w:rPr>
              <w:fldChar w:fldCharType="end"/>
            </w:r>
          </w:hyperlink>
        </w:p>
        <w:p w14:paraId="0D38691C"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1" w:history="1">
            <w:r>
              <w:rPr>
                <w:rStyle w:val="Hyperlink"/>
                <w:noProof/>
              </w:rPr>
              <w:t>ROBO Global</w:t>
            </w:r>
            <w:r>
              <w:rPr>
                <w:rStyle w:val="Hyperlink"/>
                <w:noProof/>
                <w:vertAlign w:val="superscript"/>
              </w:rPr>
              <w:t>®</w:t>
            </w:r>
            <w:r>
              <w:rPr>
                <w:rStyle w:val="Hyperlink"/>
                <w:noProof/>
              </w:rPr>
              <w:t xml:space="preserve"> Industry Classification</w:t>
            </w:r>
            <w:r>
              <w:rPr>
                <w:noProof/>
                <w:webHidden/>
              </w:rPr>
              <w:tab/>
            </w:r>
            <w:r>
              <w:rPr>
                <w:noProof/>
                <w:webHidden/>
              </w:rPr>
              <w:fldChar w:fldCharType="begin"/>
            </w:r>
            <w:r>
              <w:rPr>
                <w:noProof/>
                <w:webHidden/>
              </w:rPr>
              <w:instrText xml:space="preserve"> PAGEREF _Toc522772441 \h </w:instrText>
            </w:r>
            <w:r>
              <w:rPr>
                <w:noProof/>
                <w:webHidden/>
              </w:rPr>
            </w:r>
            <w:r>
              <w:rPr>
                <w:noProof/>
                <w:webHidden/>
              </w:rPr>
              <w:fldChar w:fldCharType="separate"/>
            </w:r>
            <w:r>
              <w:rPr>
                <w:noProof/>
                <w:webHidden/>
              </w:rPr>
              <w:t>6</w:t>
            </w:r>
            <w:r>
              <w:rPr>
                <w:noProof/>
                <w:webHidden/>
              </w:rPr>
              <w:fldChar w:fldCharType="end"/>
            </w:r>
          </w:hyperlink>
        </w:p>
        <w:p w14:paraId="0D38691D"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42" w:history="1">
            <w:r>
              <w:rPr>
                <w:rStyle w:val="Hyperlink"/>
                <w:noProof/>
              </w:rPr>
              <w:t>4.</w:t>
            </w:r>
            <w:r>
              <w:rPr>
                <w:rFonts w:asciiTheme="minorHAnsi" w:eastAsiaTheme="minorEastAsia" w:hAnsiTheme="minorHAnsi" w:cstheme="minorBidi"/>
                <w:noProof/>
                <w:color w:val="auto"/>
                <w:sz w:val="22"/>
                <w:lang w:val="en-US" w:eastAsia="en-US"/>
              </w:rPr>
              <w:tab/>
            </w:r>
            <w:r>
              <w:rPr>
                <w:rStyle w:val="Hyperlink"/>
                <w:noProof/>
              </w:rPr>
              <w:t>Index Reviews</w:t>
            </w:r>
            <w:r>
              <w:rPr>
                <w:noProof/>
                <w:webHidden/>
              </w:rPr>
              <w:tab/>
            </w:r>
            <w:r>
              <w:rPr>
                <w:noProof/>
                <w:webHidden/>
              </w:rPr>
              <w:fldChar w:fldCharType="begin"/>
            </w:r>
            <w:r>
              <w:rPr>
                <w:noProof/>
                <w:webHidden/>
              </w:rPr>
              <w:instrText xml:space="preserve"> PAGEREF _Toc522772442 \h </w:instrText>
            </w:r>
            <w:r>
              <w:rPr>
                <w:noProof/>
                <w:webHidden/>
              </w:rPr>
            </w:r>
            <w:r>
              <w:rPr>
                <w:noProof/>
                <w:webHidden/>
              </w:rPr>
              <w:fldChar w:fldCharType="separate"/>
            </w:r>
            <w:r>
              <w:rPr>
                <w:noProof/>
                <w:webHidden/>
              </w:rPr>
              <w:t>7</w:t>
            </w:r>
            <w:r>
              <w:rPr>
                <w:noProof/>
                <w:webHidden/>
              </w:rPr>
              <w:fldChar w:fldCharType="end"/>
            </w:r>
          </w:hyperlink>
        </w:p>
        <w:p w14:paraId="0D38691E"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3" w:history="1">
            <w:r>
              <w:rPr>
                <w:rStyle w:val="Hyperlink"/>
                <w:noProof/>
              </w:rPr>
              <w:t>Constituent eligibility (all indices)</w:t>
            </w:r>
            <w:r>
              <w:rPr>
                <w:noProof/>
                <w:webHidden/>
              </w:rPr>
              <w:tab/>
            </w:r>
            <w:r>
              <w:rPr>
                <w:noProof/>
                <w:webHidden/>
              </w:rPr>
              <w:fldChar w:fldCharType="begin"/>
            </w:r>
            <w:r>
              <w:rPr>
                <w:noProof/>
                <w:webHidden/>
              </w:rPr>
              <w:instrText xml:space="preserve"> PAGEREF _Toc522772443 \h </w:instrText>
            </w:r>
            <w:r>
              <w:rPr>
                <w:noProof/>
                <w:webHidden/>
              </w:rPr>
            </w:r>
            <w:r>
              <w:rPr>
                <w:noProof/>
                <w:webHidden/>
              </w:rPr>
              <w:fldChar w:fldCharType="separate"/>
            </w:r>
            <w:r>
              <w:rPr>
                <w:noProof/>
                <w:webHidden/>
              </w:rPr>
              <w:t>7</w:t>
            </w:r>
            <w:r>
              <w:rPr>
                <w:noProof/>
                <w:webHidden/>
              </w:rPr>
              <w:fldChar w:fldCharType="end"/>
            </w:r>
          </w:hyperlink>
        </w:p>
        <w:p w14:paraId="0D38691F"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4" w:history="1">
            <w:r>
              <w:rPr>
                <w:rStyle w:val="Hyperlink"/>
                <w:noProof/>
              </w:rPr>
              <w:t>UCITS Indices</w:t>
            </w:r>
            <w:r>
              <w:rPr>
                <w:noProof/>
                <w:webHidden/>
              </w:rPr>
              <w:tab/>
            </w:r>
            <w:r>
              <w:rPr>
                <w:noProof/>
                <w:webHidden/>
              </w:rPr>
              <w:fldChar w:fldCharType="begin"/>
            </w:r>
            <w:r>
              <w:rPr>
                <w:noProof/>
                <w:webHidden/>
              </w:rPr>
              <w:instrText xml:space="preserve"> PAGEREF _Toc522772444 \h </w:instrText>
            </w:r>
            <w:r>
              <w:rPr>
                <w:noProof/>
                <w:webHidden/>
              </w:rPr>
            </w:r>
            <w:r>
              <w:rPr>
                <w:noProof/>
                <w:webHidden/>
              </w:rPr>
              <w:fldChar w:fldCharType="separate"/>
            </w:r>
            <w:r>
              <w:rPr>
                <w:noProof/>
                <w:webHidden/>
              </w:rPr>
              <w:t>8</w:t>
            </w:r>
            <w:r>
              <w:rPr>
                <w:noProof/>
                <w:webHidden/>
              </w:rPr>
              <w:fldChar w:fldCharType="end"/>
            </w:r>
          </w:hyperlink>
        </w:p>
        <w:p w14:paraId="0D386920"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45" w:history="1">
            <w:r>
              <w:rPr>
                <w:rStyle w:val="Hyperlink"/>
                <w:noProof/>
              </w:rPr>
              <w:t>5.</w:t>
            </w:r>
            <w:r>
              <w:rPr>
                <w:rFonts w:asciiTheme="minorHAnsi" w:eastAsiaTheme="minorEastAsia" w:hAnsiTheme="minorHAnsi" w:cstheme="minorBidi"/>
                <w:noProof/>
                <w:color w:val="auto"/>
                <w:sz w:val="22"/>
                <w:lang w:val="en-US" w:eastAsia="en-US"/>
              </w:rPr>
              <w:tab/>
            </w:r>
            <w:r>
              <w:rPr>
                <w:rStyle w:val="Hyperlink"/>
                <w:noProof/>
              </w:rPr>
              <w:t>Calculation of the Indices</w:t>
            </w:r>
            <w:r>
              <w:rPr>
                <w:noProof/>
                <w:webHidden/>
              </w:rPr>
              <w:tab/>
            </w:r>
            <w:r>
              <w:rPr>
                <w:noProof/>
                <w:webHidden/>
              </w:rPr>
              <w:fldChar w:fldCharType="begin"/>
            </w:r>
            <w:r>
              <w:rPr>
                <w:noProof/>
                <w:webHidden/>
              </w:rPr>
              <w:instrText xml:space="preserve"> PAGEREF _Toc522772445 \h </w:instrText>
            </w:r>
            <w:r>
              <w:rPr>
                <w:noProof/>
                <w:webHidden/>
              </w:rPr>
            </w:r>
            <w:r>
              <w:rPr>
                <w:noProof/>
                <w:webHidden/>
              </w:rPr>
              <w:fldChar w:fldCharType="separate"/>
            </w:r>
            <w:r>
              <w:rPr>
                <w:noProof/>
                <w:webHidden/>
              </w:rPr>
              <w:t>9</w:t>
            </w:r>
            <w:r>
              <w:rPr>
                <w:noProof/>
                <w:webHidden/>
              </w:rPr>
              <w:fldChar w:fldCharType="end"/>
            </w:r>
          </w:hyperlink>
        </w:p>
        <w:p w14:paraId="0D386921"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6" w:history="1">
            <w:r>
              <w:rPr>
                <w:rStyle w:val="Hyperlink"/>
                <w:noProof/>
              </w:rPr>
              <w:t>Index formula</w:t>
            </w:r>
            <w:r>
              <w:rPr>
                <w:noProof/>
                <w:webHidden/>
              </w:rPr>
              <w:tab/>
            </w:r>
            <w:r>
              <w:rPr>
                <w:noProof/>
                <w:webHidden/>
              </w:rPr>
              <w:fldChar w:fldCharType="begin"/>
            </w:r>
            <w:r>
              <w:rPr>
                <w:noProof/>
                <w:webHidden/>
              </w:rPr>
              <w:instrText xml:space="preserve"> PAGEREF _Toc522772446 \h </w:instrText>
            </w:r>
            <w:r>
              <w:rPr>
                <w:noProof/>
                <w:webHidden/>
              </w:rPr>
            </w:r>
            <w:r>
              <w:rPr>
                <w:noProof/>
                <w:webHidden/>
              </w:rPr>
              <w:fldChar w:fldCharType="separate"/>
            </w:r>
            <w:r>
              <w:rPr>
                <w:noProof/>
                <w:webHidden/>
              </w:rPr>
              <w:t>9</w:t>
            </w:r>
            <w:r>
              <w:rPr>
                <w:noProof/>
                <w:webHidden/>
              </w:rPr>
              <w:fldChar w:fldCharType="end"/>
            </w:r>
          </w:hyperlink>
        </w:p>
        <w:p w14:paraId="0D386922"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7" w:history="1">
            <w:r>
              <w:rPr>
                <w:rStyle w:val="Hyperlink"/>
                <w:noProof/>
              </w:rPr>
              <w:t>Accuracy</w:t>
            </w:r>
            <w:r>
              <w:rPr>
                <w:noProof/>
                <w:webHidden/>
              </w:rPr>
              <w:tab/>
            </w:r>
            <w:r>
              <w:rPr>
                <w:noProof/>
                <w:webHidden/>
              </w:rPr>
              <w:fldChar w:fldCharType="begin"/>
            </w:r>
            <w:r>
              <w:rPr>
                <w:noProof/>
                <w:webHidden/>
              </w:rPr>
              <w:instrText xml:space="preserve"> PAGEREF _Toc522772447 \h </w:instrText>
            </w:r>
            <w:r>
              <w:rPr>
                <w:noProof/>
                <w:webHidden/>
              </w:rPr>
            </w:r>
            <w:r>
              <w:rPr>
                <w:noProof/>
                <w:webHidden/>
              </w:rPr>
              <w:fldChar w:fldCharType="separate"/>
            </w:r>
            <w:r>
              <w:rPr>
                <w:noProof/>
                <w:webHidden/>
              </w:rPr>
              <w:t>9</w:t>
            </w:r>
            <w:r>
              <w:rPr>
                <w:noProof/>
                <w:webHidden/>
              </w:rPr>
              <w:fldChar w:fldCharType="end"/>
            </w:r>
          </w:hyperlink>
        </w:p>
        <w:p w14:paraId="0D386923"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8" w:history="1">
            <w:r>
              <w:rPr>
                <w:rStyle w:val="Hyperlink"/>
                <w:noProof/>
              </w:rPr>
              <w:t>Extraordinary Events</w:t>
            </w:r>
            <w:r>
              <w:rPr>
                <w:noProof/>
                <w:webHidden/>
              </w:rPr>
              <w:tab/>
            </w:r>
            <w:r>
              <w:rPr>
                <w:noProof/>
                <w:webHidden/>
              </w:rPr>
              <w:fldChar w:fldCharType="begin"/>
            </w:r>
            <w:r>
              <w:rPr>
                <w:noProof/>
                <w:webHidden/>
              </w:rPr>
              <w:instrText xml:space="preserve"> PAGEREF _Toc522772448 \h </w:instrText>
            </w:r>
            <w:r>
              <w:rPr>
                <w:noProof/>
                <w:webHidden/>
              </w:rPr>
            </w:r>
            <w:r>
              <w:rPr>
                <w:noProof/>
                <w:webHidden/>
              </w:rPr>
              <w:fldChar w:fldCharType="separate"/>
            </w:r>
            <w:r>
              <w:rPr>
                <w:noProof/>
                <w:webHidden/>
              </w:rPr>
              <w:t>9</w:t>
            </w:r>
            <w:r>
              <w:rPr>
                <w:noProof/>
                <w:webHidden/>
              </w:rPr>
              <w:fldChar w:fldCharType="end"/>
            </w:r>
          </w:hyperlink>
        </w:p>
        <w:p w14:paraId="0D386924"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49" w:history="1">
            <w:r>
              <w:rPr>
                <w:rStyle w:val="Hyperlink"/>
                <w:noProof/>
              </w:rPr>
              <w:t>Distributions</w:t>
            </w:r>
            <w:r>
              <w:rPr>
                <w:noProof/>
                <w:webHidden/>
              </w:rPr>
              <w:tab/>
            </w:r>
            <w:r>
              <w:rPr>
                <w:noProof/>
                <w:webHidden/>
              </w:rPr>
              <w:fldChar w:fldCharType="begin"/>
            </w:r>
            <w:r>
              <w:rPr>
                <w:noProof/>
                <w:webHidden/>
              </w:rPr>
              <w:instrText xml:space="preserve"> PAGEREF _Toc522772449 \h </w:instrText>
            </w:r>
            <w:r>
              <w:rPr>
                <w:noProof/>
                <w:webHidden/>
              </w:rPr>
            </w:r>
            <w:r>
              <w:rPr>
                <w:noProof/>
                <w:webHidden/>
              </w:rPr>
              <w:fldChar w:fldCharType="separate"/>
            </w:r>
            <w:r>
              <w:rPr>
                <w:noProof/>
                <w:webHidden/>
              </w:rPr>
              <w:t>12</w:t>
            </w:r>
            <w:r>
              <w:rPr>
                <w:noProof/>
                <w:webHidden/>
              </w:rPr>
              <w:fldChar w:fldCharType="end"/>
            </w:r>
          </w:hyperlink>
        </w:p>
        <w:p w14:paraId="0D386925"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0" w:history="1">
            <w:r>
              <w:rPr>
                <w:rStyle w:val="Hyperlink"/>
                <w:noProof/>
              </w:rPr>
              <w:t>Corporate actions</w:t>
            </w:r>
            <w:r>
              <w:rPr>
                <w:noProof/>
                <w:webHidden/>
              </w:rPr>
              <w:tab/>
            </w:r>
            <w:r>
              <w:rPr>
                <w:noProof/>
                <w:webHidden/>
              </w:rPr>
              <w:fldChar w:fldCharType="begin"/>
            </w:r>
            <w:r>
              <w:rPr>
                <w:noProof/>
                <w:webHidden/>
              </w:rPr>
              <w:instrText xml:space="preserve"> PAGEREF _Toc522772450 \h </w:instrText>
            </w:r>
            <w:r>
              <w:rPr>
                <w:noProof/>
                <w:webHidden/>
              </w:rPr>
            </w:r>
            <w:r>
              <w:rPr>
                <w:noProof/>
                <w:webHidden/>
              </w:rPr>
              <w:fldChar w:fldCharType="separate"/>
            </w:r>
            <w:r>
              <w:rPr>
                <w:noProof/>
                <w:webHidden/>
              </w:rPr>
              <w:t>12</w:t>
            </w:r>
            <w:r>
              <w:rPr>
                <w:noProof/>
                <w:webHidden/>
              </w:rPr>
              <w:fldChar w:fldCharType="end"/>
            </w:r>
          </w:hyperlink>
        </w:p>
        <w:p w14:paraId="0D386926"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1" w:history="1">
            <w:r>
              <w:rPr>
                <w:rStyle w:val="Hyperlink"/>
                <w:noProof/>
              </w:rPr>
              <w:t>Capital increases</w:t>
            </w:r>
            <w:r>
              <w:rPr>
                <w:noProof/>
                <w:webHidden/>
              </w:rPr>
              <w:tab/>
            </w:r>
            <w:r>
              <w:rPr>
                <w:noProof/>
                <w:webHidden/>
              </w:rPr>
              <w:fldChar w:fldCharType="begin"/>
            </w:r>
            <w:r>
              <w:rPr>
                <w:noProof/>
                <w:webHidden/>
              </w:rPr>
              <w:instrText xml:space="preserve"> PAGEREF _Toc522772451 \h </w:instrText>
            </w:r>
            <w:r>
              <w:rPr>
                <w:noProof/>
                <w:webHidden/>
              </w:rPr>
            </w:r>
            <w:r>
              <w:rPr>
                <w:noProof/>
                <w:webHidden/>
              </w:rPr>
              <w:fldChar w:fldCharType="separate"/>
            </w:r>
            <w:r>
              <w:rPr>
                <w:noProof/>
                <w:webHidden/>
              </w:rPr>
              <w:t>12</w:t>
            </w:r>
            <w:r>
              <w:rPr>
                <w:noProof/>
                <w:webHidden/>
              </w:rPr>
              <w:fldChar w:fldCharType="end"/>
            </w:r>
          </w:hyperlink>
        </w:p>
        <w:p w14:paraId="0D386927"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2" w:history="1">
            <w:r>
              <w:rPr>
                <w:rStyle w:val="Hyperlink"/>
                <w:noProof/>
              </w:rPr>
              <w:t>Share spli</w:t>
            </w:r>
            <w:r>
              <w:rPr>
                <w:rStyle w:val="Hyperlink"/>
                <w:noProof/>
              </w:rPr>
              <w:t>ts and par value conversions</w:t>
            </w:r>
            <w:r>
              <w:rPr>
                <w:noProof/>
                <w:webHidden/>
              </w:rPr>
              <w:tab/>
            </w:r>
            <w:r>
              <w:rPr>
                <w:noProof/>
                <w:webHidden/>
              </w:rPr>
              <w:fldChar w:fldCharType="begin"/>
            </w:r>
            <w:r>
              <w:rPr>
                <w:noProof/>
                <w:webHidden/>
              </w:rPr>
              <w:instrText xml:space="preserve"> PAGEREF _Toc522772452 \h </w:instrText>
            </w:r>
            <w:r>
              <w:rPr>
                <w:noProof/>
                <w:webHidden/>
              </w:rPr>
            </w:r>
            <w:r>
              <w:rPr>
                <w:noProof/>
                <w:webHidden/>
              </w:rPr>
              <w:fldChar w:fldCharType="separate"/>
            </w:r>
            <w:r>
              <w:rPr>
                <w:noProof/>
                <w:webHidden/>
              </w:rPr>
              <w:t>13</w:t>
            </w:r>
            <w:r>
              <w:rPr>
                <w:noProof/>
                <w:webHidden/>
              </w:rPr>
              <w:fldChar w:fldCharType="end"/>
            </w:r>
          </w:hyperlink>
        </w:p>
        <w:p w14:paraId="0D386928"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3" w:history="1">
            <w:r>
              <w:rPr>
                <w:rStyle w:val="Hyperlink"/>
                <w:noProof/>
              </w:rPr>
              <w:t>Spin-offs</w:t>
            </w:r>
            <w:r>
              <w:rPr>
                <w:noProof/>
                <w:webHidden/>
              </w:rPr>
              <w:tab/>
            </w:r>
            <w:r>
              <w:rPr>
                <w:noProof/>
                <w:webHidden/>
              </w:rPr>
              <w:fldChar w:fldCharType="begin"/>
            </w:r>
            <w:r>
              <w:rPr>
                <w:noProof/>
                <w:webHidden/>
              </w:rPr>
              <w:instrText xml:space="preserve"> PAGEREF _Toc522772453 \h </w:instrText>
            </w:r>
            <w:r>
              <w:rPr>
                <w:noProof/>
                <w:webHidden/>
              </w:rPr>
            </w:r>
            <w:r>
              <w:rPr>
                <w:noProof/>
                <w:webHidden/>
              </w:rPr>
              <w:fldChar w:fldCharType="separate"/>
            </w:r>
            <w:r>
              <w:rPr>
                <w:noProof/>
                <w:webHidden/>
              </w:rPr>
              <w:t>13</w:t>
            </w:r>
            <w:r>
              <w:rPr>
                <w:noProof/>
                <w:webHidden/>
              </w:rPr>
              <w:fldChar w:fldCharType="end"/>
            </w:r>
          </w:hyperlink>
        </w:p>
        <w:p w14:paraId="0D386929"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4" w:history="1">
            <w:r>
              <w:rPr>
                <w:rStyle w:val="Hyperlink"/>
                <w:noProof/>
              </w:rPr>
              <w:t>Calculation of the Indices in the event of a Market Disruption Event</w:t>
            </w:r>
            <w:r>
              <w:rPr>
                <w:noProof/>
                <w:webHidden/>
              </w:rPr>
              <w:tab/>
            </w:r>
            <w:r>
              <w:rPr>
                <w:noProof/>
                <w:webHidden/>
              </w:rPr>
              <w:fldChar w:fldCharType="begin"/>
            </w:r>
            <w:r>
              <w:rPr>
                <w:noProof/>
                <w:webHidden/>
              </w:rPr>
              <w:instrText xml:space="preserve"> PAGEREF _Toc522772454 \h </w:instrText>
            </w:r>
            <w:r>
              <w:rPr>
                <w:noProof/>
                <w:webHidden/>
              </w:rPr>
            </w:r>
            <w:r>
              <w:rPr>
                <w:noProof/>
                <w:webHidden/>
              </w:rPr>
              <w:fldChar w:fldCharType="separate"/>
            </w:r>
            <w:r>
              <w:rPr>
                <w:noProof/>
                <w:webHidden/>
              </w:rPr>
              <w:t>13</w:t>
            </w:r>
            <w:r>
              <w:rPr>
                <w:noProof/>
                <w:webHidden/>
              </w:rPr>
              <w:fldChar w:fldCharType="end"/>
            </w:r>
          </w:hyperlink>
        </w:p>
        <w:p w14:paraId="0D38692A"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55" w:history="1">
            <w:r>
              <w:rPr>
                <w:rStyle w:val="Hyperlink"/>
                <w:noProof/>
              </w:rPr>
              <w:t>6.</w:t>
            </w:r>
            <w:r>
              <w:rPr>
                <w:rFonts w:asciiTheme="minorHAnsi" w:eastAsiaTheme="minorEastAsia" w:hAnsiTheme="minorHAnsi" w:cstheme="minorBidi"/>
                <w:noProof/>
                <w:color w:val="auto"/>
                <w:sz w:val="22"/>
                <w:lang w:val="en-US" w:eastAsia="en-US"/>
              </w:rPr>
              <w:tab/>
            </w:r>
            <w:r>
              <w:rPr>
                <w:rStyle w:val="Hyperlink"/>
                <w:noProof/>
              </w:rPr>
              <w:t>Exceptions to these Rules</w:t>
            </w:r>
            <w:r>
              <w:rPr>
                <w:noProof/>
                <w:webHidden/>
              </w:rPr>
              <w:tab/>
            </w:r>
            <w:r>
              <w:rPr>
                <w:noProof/>
                <w:webHidden/>
              </w:rPr>
              <w:fldChar w:fldCharType="begin"/>
            </w:r>
            <w:r>
              <w:rPr>
                <w:noProof/>
                <w:webHidden/>
              </w:rPr>
              <w:instrText xml:space="preserve"> PAGEREF _Toc522772455 \h </w:instrText>
            </w:r>
            <w:r>
              <w:rPr>
                <w:noProof/>
                <w:webHidden/>
              </w:rPr>
            </w:r>
            <w:r>
              <w:rPr>
                <w:noProof/>
                <w:webHidden/>
              </w:rPr>
              <w:fldChar w:fldCharType="separate"/>
            </w:r>
            <w:r>
              <w:rPr>
                <w:noProof/>
                <w:webHidden/>
              </w:rPr>
              <w:t>14</w:t>
            </w:r>
            <w:r>
              <w:rPr>
                <w:noProof/>
                <w:webHidden/>
              </w:rPr>
              <w:fldChar w:fldCharType="end"/>
            </w:r>
          </w:hyperlink>
        </w:p>
        <w:p w14:paraId="0D38692B"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56" w:history="1">
            <w:r>
              <w:rPr>
                <w:rStyle w:val="Hyperlink"/>
                <w:noProof/>
              </w:rPr>
              <w:t>7.</w:t>
            </w:r>
            <w:r>
              <w:rPr>
                <w:rFonts w:asciiTheme="minorHAnsi" w:eastAsiaTheme="minorEastAsia" w:hAnsiTheme="minorHAnsi" w:cstheme="minorBidi"/>
                <w:noProof/>
                <w:color w:val="auto"/>
                <w:sz w:val="22"/>
                <w:lang w:val="en-US" w:eastAsia="en-US"/>
              </w:rPr>
              <w:tab/>
            </w:r>
            <w:r>
              <w:rPr>
                <w:rStyle w:val="Hyperlink"/>
                <w:noProof/>
              </w:rPr>
              <w:t>Data Publication</w:t>
            </w:r>
            <w:r>
              <w:rPr>
                <w:noProof/>
                <w:webHidden/>
              </w:rPr>
              <w:tab/>
            </w:r>
            <w:r>
              <w:rPr>
                <w:noProof/>
                <w:webHidden/>
              </w:rPr>
              <w:fldChar w:fldCharType="begin"/>
            </w:r>
            <w:r>
              <w:rPr>
                <w:noProof/>
                <w:webHidden/>
              </w:rPr>
              <w:instrText xml:space="preserve"> PAGEREF _Toc522772456 \h </w:instrText>
            </w:r>
            <w:r>
              <w:rPr>
                <w:noProof/>
                <w:webHidden/>
              </w:rPr>
            </w:r>
            <w:r>
              <w:rPr>
                <w:noProof/>
                <w:webHidden/>
              </w:rPr>
              <w:fldChar w:fldCharType="separate"/>
            </w:r>
            <w:r>
              <w:rPr>
                <w:noProof/>
                <w:webHidden/>
              </w:rPr>
              <w:t>15</w:t>
            </w:r>
            <w:r>
              <w:rPr>
                <w:noProof/>
                <w:webHidden/>
              </w:rPr>
              <w:fldChar w:fldCharType="end"/>
            </w:r>
          </w:hyperlink>
        </w:p>
        <w:p w14:paraId="0D38692C"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7" w:history="1">
            <w:r>
              <w:rPr>
                <w:rStyle w:val="Hyperlink"/>
                <w:noProof/>
              </w:rPr>
              <w:t>Distribution</w:t>
            </w:r>
            <w:r>
              <w:rPr>
                <w:noProof/>
                <w:webHidden/>
              </w:rPr>
              <w:tab/>
            </w:r>
            <w:r>
              <w:rPr>
                <w:noProof/>
                <w:webHidden/>
              </w:rPr>
              <w:fldChar w:fldCharType="begin"/>
            </w:r>
            <w:r>
              <w:rPr>
                <w:noProof/>
                <w:webHidden/>
              </w:rPr>
              <w:instrText xml:space="preserve"> PAGEREF _Toc522772457 \h </w:instrText>
            </w:r>
            <w:r>
              <w:rPr>
                <w:noProof/>
                <w:webHidden/>
              </w:rPr>
            </w:r>
            <w:r>
              <w:rPr>
                <w:noProof/>
                <w:webHidden/>
              </w:rPr>
              <w:fldChar w:fldCharType="separate"/>
            </w:r>
            <w:r>
              <w:rPr>
                <w:noProof/>
                <w:webHidden/>
              </w:rPr>
              <w:t>15</w:t>
            </w:r>
            <w:r>
              <w:rPr>
                <w:noProof/>
                <w:webHidden/>
              </w:rPr>
              <w:fldChar w:fldCharType="end"/>
            </w:r>
          </w:hyperlink>
        </w:p>
        <w:p w14:paraId="0D38692D"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8" w:history="1">
            <w:r>
              <w:rPr>
                <w:rStyle w:val="Hyperlink"/>
                <w:noProof/>
              </w:rPr>
              <w:t>Prices and calculation frequency</w:t>
            </w:r>
            <w:r>
              <w:rPr>
                <w:noProof/>
                <w:webHidden/>
              </w:rPr>
              <w:tab/>
            </w:r>
            <w:r>
              <w:rPr>
                <w:noProof/>
                <w:webHidden/>
              </w:rPr>
              <w:fldChar w:fldCharType="begin"/>
            </w:r>
            <w:r>
              <w:rPr>
                <w:noProof/>
                <w:webHidden/>
              </w:rPr>
              <w:instrText xml:space="preserve"> PAGEREF _Toc522772458 \h </w:instrText>
            </w:r>
            <w:r>
              <w:rPr>
                <w:noProof/>
                <w:webHidden/>
              </w:rPr>
            </w:r>
            <w:r>
              <w:rPr>
                <w:noProof/>
                <w:webHidden/>
              </w:rPr>
              <w:fldChar w:fldCharType="separate"/>
            </w:r>
            <w:r>
              <w:rPr>
                <w:noProof/>
                <w:webHidden/>
              </w:rPr>
              <w:t>15</w:t>
            </w:r>
            <w:r>
              <w:rPr>
                <w:noProof/>
                <w:webHidden/>
              </w:rPr>
              <w:fldChar w:fldCharType="end"/>
            </w:r>
          </w:hyperlink>
        </w:p>
        <w:p w14:paraId="0D38692E"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59" w:history="1">
            <w:r>
              <w:rPr>
                <w:rStyle w:val="Hyperlink"/>
                <w:noProof/>
              </w:rPr>
              <w:t>Licensing</w:t>
            </w:r>
            <w:r>
              <w:rPr>
                <w:noProof/>
                <w:webHidden/>
              </w:rPr>
              <w:tab/>
            </w:r>
            <w:r>
              <w:rPr>
                <w:noProof/>
                <w:webHidden/>
              </w:rPr>
              <w:fldChar w:fldCharType="begin"/>
            </w:r>
            <w:r>
              <w:rPr>
                <w:noProof/>
                <w:webHidden/>
              </w:rPr>
              <w:instrText xml:space="preserve"> PAGEREF _Toc522772459 \h </w:instrText>
            </w:r>
            <w:r>
              <w:rPr>
                <w:noProof/>
                <w:webHidden/>
              </w:rPr>
            </w:r>
            <w:r>
              <w:rPr>
                <w:noProof/>
                <w:webHidden/>
              </w:rPr>
              <w:fldChar w:fldCharType="separate"/>
            </w:r>
            <w:r>
              <w:rPr>
                <w:noProof/>
                <w:webHidden/>
              </w:rPr>
              <w:t>15</w:t>
            </w:r>
            <w:r>
              <w:rPr>
                <w:noProof/>
                <w:webHidden/>
              </w:rPr>
              <w:fldChar w:fldCharType="end"/>
            </w:r>
          </w:hyperlink>
        </w:p>
        <w:p w14:paraId="0D38692F"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60" w:history="1">
            <w:r>
              <w:rPr>
                <w:rStyle w:val="Hyperlink"/>
                <w:noProof/>
              </w:rPr>
              <w:t>8.</w:t>
            </w:r>
            <w:r>
              <w:rPr>
                <w:rFonts w:asciiTheme="minorHAnsi" w:eastAsiaTheme="minorEastAsia" w:hAnsiTheme="minorHAnsi" w:cstheme="minorBidi"/>
                <w:noProof/>
                <w:color w:val="auto"/>
                <w:sz w:val="22"/>
                <w:lang w:val="en-US" w:eastAsia="en-US"/>
              </w:rPr>
              <w:tab/>
            </w:r>
            <w:r>
              <w:rPr>
                <w:rStyle w:val="Hyperlink"/>
                <w:noProof/>
              </w:rPr>
              <w:t>ROBO Global</w:t>
            </w:r>
            <w:r>
              <w:rPr>
                <w:rStyle w:val="Hyperlink"/>
                <w:noProof/>
                <w:vertAlign w:val="superscript"/>
              </w:rPr>
              <w:t>®</w:t>
            </w:r>
            <w:r>
              <w:rPr>
                <w:rStyle w:val="Hyperlink"/>
                <w:noProof/>
              </w:rPr>
              <w:t xml:space="preserve"> Robotics, Automation and AI Index Series</w:t>
            </w:r>
            <w:r>
              <w:rPr>
                <w:noProof/>
                <w:webHidden/>
              </w:rPr>
              <w:tab/>
            </w:r>
            <w:r>
              <w:rPr>
                <w:noProof/>
                <w:webHidden/>
              </w:rPr>
              <w:fldChar w:fldCharType="begin"/>
            </w:r>
            <w:r>
              <w:rPr>
                <w:noProof/>
                <w:webHidden/>
              </w:rPr>
              <w:instrText xml:space="preserve"> PAGEREF _Toc522772460 \h </w:instrText>
            </w:r>
            <w:r>
              <w:rPr>
                <w:noProof/>
                <w:webHidden/>
              </w:rPr>
            </w:r>
            <w:r>
              <w:rPr>
                <w:noProof/>
                <w:webHidden/>
              </w:rPr>
              <w:fldChar w:fldCharType="separate"/>
            </w:r>
            <w:r>
              <w:rPr>
                <w:noProof/>
                <w:webHidden/>
              </w:rPr>
              <w:t>16</w:t>
            </w:r>
            <w:r>
              <w:rPr>
                <w:noProof/>
                <w:webHidden/>
              </w:rPr>
              <w:fldChar w:fldCharType="end"/>
            </w:r>
          </w:hyperlink>
        </w:p>
        <w:p w14:paraId="0D386930"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1" w:history="1">
            <w:r>
              <w:rPr>
                <w:rStyle w:val="Hyperlink"/>
                <w:noProof/>
              </w:rPr>
              <w:t>Index Series Description</w:t>
            </w:r>
            <w:r>
              <w:rPr>
                <w:noProof/>
                <w:webHidden/>
              </w:rPr>
              <w:tab/>
            </w:r>
            <w:r>
              <w:rPr>
                <w:noProof/>
                <w:webHidden/>
              </w:rPr>
              <w:fldChar w:fldCharType="begin"/>
            </w:r>
            <w:r>
              <w:rPr>
                <w:noProof/>
                <w:webHidden/>
              </w:rPr>
              <w:instrText xml:space="preserve"> PAGEREF _Toc522772461 \h </w:instrText>
            </w:r>
            <w:r>
              <w:rPr>
                <w:noProof/>
                <w:webHidden/>
              </w:rPr>
            </w:r>
            <w:r>
              <w:rPr>
                <w:noProof/>
                <w:webHidden/>
              </w:rPr>
              <w:fldChar w:fldCharType="separate"/>
            </w:r>
            <w:r>
              <w:rPr>
                <w:noProof/>
                <w:webHidden/>
              </w:rPr>
              <w:t>16</w:t>
            </w:r>
            <w:r>
              <w:rPr>
                <w:noProof/>
                <w:webHidden/>
              </w:rPr>
              <w:fldChar w:fldCharType="end"/>
            </w:r>
          </w:hyperlink>
        </w:p>
        <w:p w14:paraId="0D386931"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2" w:history="1">
            <w:r>
              <w:rPr>
                <w:rStyle w:val="Hyperlink"/>
                <w:noProof/>
              </w:rPr>
              <w:t>Index Descriptions</w:t>
            </w:r>
            <w:r>
              <w:rPr>
                <w:noProof/>
                <w:webHidden/>
              </w:rPr>
              <w:tab/>
            </w:r>
            <w:r>
              <w:rPr>
                <w:noProof/>
                <w:webHidden/>
              </w:rPr>
              <w:fldChar w:fldCharType="begin"/>
            </w:r>
            <w:r>
              <w:rPr>
                <w:noProof/>
                <w:webHidden/>
              </w:rPr>
              <w:instrText xml:space="preserve"> PAGEREF _Toc522772462 </w:instrText>
            </w:r>
            <w:r>
              <w:rPr>
                <w:noProof/>
                <w:webHidden/>
              </w:rPr>
              <w:instrText xml:space="preserve">\h </w:instrText>
            </w:r>
            <w:r>
              <w:rPr>
                <w:noProof/>
                <w:webHidden/>
              </w:rPr>
            </w:r>
            <w:r>
              <w:rPr>
                <w:noProof/>
                <w:webHidden/>
              </w:rPr>
              <w:fldChar w:fldCharType="separate"/>
            </w:r>
            <w:r>
              <w:rPr>
                <w:noProof/>
                <w:webHidden/>
              </w:rPr>
              <w:t>18</w:t>
            </w:r>
            <w:r>
              <w:rPr>
                <w:noProof/>
                <w:webHidden/>
              </w:rPr>
              <w:fldChar w:fldCharType="end"/>
            </w:r>
          </w:hyperlink>
        </w:p>
        <w:p w14:paraId="0D386932"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3" w:history="1">
            <w:r>
              <w:rPr>
                <w:rStyle w:val="Hyperlink"/>
                <w:noProof/>
              </w:rPr>
              <w:t>Review Schedule</w:t>
            </w:r>
            <w:r>
              <w:rPr>
                <w:noProof/>
                <w:webHidden/>
              </w:rPr>
              <w:tab/>
            </w:r>
            <w:r>
              <w:rPr>
                <w:noProof/>
                <w:webHidden/>
              </w:rPr>
              <w:fldChar w:fldCharType="begin"/>
            </w:r>
            <w:r>
              <w:rPr>
                <w:noProof/>
                <w:webHidden/>
              </w:rPr>
              <w:instrText xml:space="preserve"> PAGEREF _Toc522772463 \h </w:instrText>
            </w:r>
            <w:r>
              <w:rPr>
                <w:noProof/>
                <w:webHidden/>
              </w:rPr>
            </w:r>
            <w:r>
              <w:rPr>
                <w:noProof/>
                <w:webHidden/>
              </w:rPr>
              <w:fldChar w:fldCharType="separate"/>
            </w:r>
            <w:r>
              <w:rPr>
                <w:noProof/>
                <w:webHidden/>
              </w:rPr>
              <w:t>19</w:t>
            </w:r>
            <w:r>
              <w:rPr>
                <w:noProof/>
                <w:webHidden/>
              </w:rPr>
              <w:fldChar w:fldCharType="end"/>
            </w:r>
          </w:hyperlink>
        </w:p>
        <w:p w14:paraId="0D386933"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4" w:history="1">
            <w:r>
              <w:rPr>
                <w:rStyle w:val="Hyperlink"/>
                <w:noProof/>
              </w:rPr>
              <w:t>Constituent Selection</w:t>
            </w:r>
            <w:r>
              <w:rPr>
                <w:noProof/>
                <w:webHidden/>
              </w:rPr>
              <w:tab/>
            </w:r>
            <w:r>
              <w:rPr>
                <w:noProof/>
                <w:webHidden/>
              </w:rPr>
              <w:fldChar w:fldCharType="begin"/>
            </w:r>
            <w:r>
              <w:rPr>
                <w:noProof/>
                <w:webHidden/>
              </w:rPr>
              <w:instrText xml:space="preserve"> PAGEREF _Toc522772464 \h </w:instrText>
            </w:r>
            <w:r>
              <w:rPr>
                <w:noProof/>
                <w:webHidden/>
              </w:rPr>
            </w:r>
            <w:r>
              <w:rPr>
                <w:noProof/>
                <w:webHidden/>
              </w:rPr>
              <w:fldChar w:fldCharType="separate"/>
            </w:r>
            <w:r>
              <w:rPr>
                <w:noProof/>
                <w:webHidden/>
              </w:rPr>
              <w:t>19</w:t>
            </w:r>
            <w:r>
              <w:rPr>
                <w:noProof/>
                <w:webHidden/>
              </w:rPr>
              <w:fldChar w:fldCharType="end"/>
            </w:r>
          </w:hyperlink>
        </w:p>
        <w:p w14:paraId="0D386934"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5" w:history="1">
            <w:r>
              <w:rPr>
                <w:rStyle w:val="Hyperlink"/>
                <w:noProof/>
              </w:rPr>
              <w:t>Consti</w:t>
            </w:r>
            <w:r>
              <w:rPr>
                <w:rStyle w:val="Hyperlink"/>
                <w:noProof/>
              </w:rPr>
              <w:t>tuent Weights – Modified Equal Weight Indices</w:t>
            </w:r>
            <w:r>
              <w:rPr>
                <w:noProof/>
                <w:webHidden/>
              </w:rPr>
              <w:tab/>
            </w:r>
            <w:r>
              <w:rPr>
                <w:noProof/>
                <w:webHidden/>
              </w:rPr>
              <w:fldChar w:fldCharType="begin"/>
            </w:r>
            <w:r>
              <w:rPr>
                <w:noProof/>
                <w:webHidden/>
              </w:rPr>
              <w:instrText xml:space="preserve"> PAGEREF _Toc522772465 \h </w:instrText>
            </w:r>
            <w:r>
              <w:rPr>
                <w:noProof/>
                <w:webHidden/>
              </w:rPr>
            </w:r>
            <w:r>
              <w:rPr>
                <w:noProof/>
                <w:webHidden/>
              </w:rPr>
              <w:fldChar w:fldCharType="separate"/>
            </w:r>
            <w:r>
              <w:rPr>
                <w:noProof/>
                <w:webHidden/>
              </w:rPr>
              <w:t>22</w:t>
            </w:r>
            <w:r>
              <w:rPr>
                <w:noProof/>
                <w:webHidden/>
              </w:rPr>
              <w:fldChar w:fldCharType="end"/>
            </w:r>
          </w:hyperlink>
        </w:p>
        <w:p w14:paraId="0D386935"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6" w:history="1">
            <w:r>
              <w:rPr>
                <w:rStyle w:val="Hyperlink"/>
                <w:noProof/>
              </w:rPr>
              <w:t>Calculation of ROBO Stake and ROBO Holding Cap Factor</w:t>
            </w:r>
            <w:r>
              <w:rPr>
                <w:noProof/>
                <w:webHidden/>
              </w:rPr>
              <w:tab/>
            </w:r>
            <w:r>
              <w:rPr>
                <w:noProof/>
                <w:webHidden/>
              </w:rPr>
              <w:fldChar w:fldCharType="begin"/>
            </w:r>
            <w:r>
              <w:rPr>
                <w:noProof/>
                <w:webHidden/>
              </w:rPr>
              <w:instrText xml:space="preserve"> PAGEREF _Toc522772466 \h </w:instrText>
            </w:r>
            <w:r>
              <w:rPr>
                <w:noProof/>
                <w:webHidden/>
              </w:rPr>
            </w:r>
            <w:r>
              <w:rPr>
                <w:noProof/>
                <w:webHidden/>
              </w:rPr>
              <w:fldChar w:fldCharType="separate"/>
            </w:r>
            <w:r>
              <w:rPr>
                <w:noProof/>
                <w:webHidden/>
              </w:rPr>
              <w:t>22</w:t>
            </w:r>
            <w:r>
              <w:rPr>
                <w:noProof/>
                <w:webHidden/>
              </w:rPr>
              <w:fldChar w:fldCharType="end"/>
            </w:r>
          </w:hyperlink>
        </w:p>
        <w:p w14:paraId="0D386936"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7" w:history="1">
            <w:r>
              <w:rPr>
                <w:rStyle w:val="Hyperlink"/>
                <w:noProof/>
              </w:rPr>
              <w:t>Constituent Weights – Modified Float-Capitalisation Weight Indices</w:t>
            </w:r>
            <w:r>
              <w:rPr>
                <w:noProof/>
                <w:webHidden/>
              </w:rPr>
              <w:tab/>
            </w:r>
            <w:r>
              <w:rPr>
                <w:noProof/>
                <w:webHidden/>
              </w:rPr>
              <w:fldChar w:fldCharType="begin"/>
            </w:r>
            <w:r>
              <w:rPr>
                <w:noProof/>
                <w:webHidden/>
              </w:rPr>
              <w:instrText xml:space="preserve"> PAGEREF _Toc522772467 \h </w:instrText>
            </w:r>
            <w:r>
              <w:rPr>
                <w:noProof/>
                <w:webHidden/>
              </w:rPr>
            </w:r>
            <w:r>
              <w:rPr>
                <w:noProof/>
                <w:webHidden/>
              </w:rPr>
              <w:fldChar w:fldCharType="separate"/>
            </w:r>
            <w:r>
              <w:rPr>
                <w:noProof/>
                <w:webHidden/>
              </w:rPr>
              <w:t>23</w:t>
            </w:r>
            <w:r>
              <w:rPr>
                <w:noProof/>
                <w:webHidden/>
              </w:rPr>
              <w:fldChar w:fldCharType="end"/>
            </w:r>
          </w:hyperlink>
        </w:p>
        <w:p w14:paraId="0D386937"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68" w:history="1">
            <w:r>
              <w:rPr>
                <w:rStyle w:val="Hyperlink"/>
                <w:noProof/>
              </w:rPr>
              <w:t>Calculation Schedule</w:t>
            </w:r>
            <w:r>
              <w:rPr>
                <w:noProof/>
                <w:webHidden/>
              </w:rPr>
              <w:tab/>
            </w:r>
            <w:r>
              <w:rPr>
                <w:noProof/>
                <w:webHidden/>
              </w:rPr>
              <w:fldChar w:fldCharType="begin"/>
            </w:r>
            <w:r>
              <w:rPr>
                <w:noProof/>
                <w:webHidden/>
              </w:rPr>
              <w:instrText xml:space="preserve"> PAGEREF _Toc522772468 \h </w:instrText>
            </w:r>
            <w:r>
              <w:rPr>
                <w:noProof/>
                <w:webHidden/>
              </w:rPr>
            </w:r>
            <w:r>
              <w:rPr>
                <w:noProof/>
                <w:webHidden/>
              </w:rPr>
              <w:fldChar w:fldCharType="separate"/>
            </w:r>
            <w:r>
              <w:rPr>
                <w:noProof/>
                <w:webHidden/>
              </w:rPr>
              <w:t>23</w:t>
            </w:r>
            <w:r>
              <w:rPr>
                <w:noProof/>
                <w:webHidden/>
              </w:rPr>
              <w:fldChar w:fldCharType="end"/>
            </w:r>
          </w:hyperlink>
        </w:p>
        <w:p w14:paraId="0D386938"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69" w:history="1">
            <w:r>
              <w:rPr>
                <w:rStyle w:val="Hyperlink"/>
                <w:noProof/>
              </w:rPr>
              <w:t>9.</w:t>
            </w:r>
            <w:r>
              <w:rPr>
                <w:rFonts w:asciiTheme="minorHAnsi" w:eastAsiaTheme="minorEastAsia" w:hAnsiTheme="minorHAnsi" w:cstheme="minorBidi"/>
                <w:noProof/>
                <w:color w:val="auto"/>
                <w:sz w:val="22"/>
                <w:lang w:val="en-US" w:eastAsia="en-US"/>
              </w:rPr>
              <w:tab/>
            </w:r>
            <w:r>
              <w:rPr>
                <w:rStyle w:val="Hyperlink"/>
                <w:noProof/>
              </w:rPr>
              <w:t>ROBO Global</w:t>
            </w:r>
            <w:r>
              <w:rPr>
                <w:rStyle w:val="Hyperlink"/>
                <w:noProof/>
                <w:vertAlign w:val="superscript"/>
              </w:rPr>
              <w:t>®</w:t>
            </w:r>
            <w:r>
              <w:rPr>
                <w:rStyle w:val="Hyperlink"/>
                <w:noProof/>
              </w:rPr>
              <w:t xml:space="preserve"> Artificial Intelligence Index Series</w:t>
            </w:r>
            <w:r>
              <w:rPr>
                <w:noProof/>
                <w:webHidden/>
              </w:rPr>
              <w:tab/>
            </w:r>
            <w:r>
              <w:rPr>
                <w:noProof/>
                <w:webHidden/>
              </w:rPr>
              <w:fldChar w:fldCharType="begin"/>
            </w:r>
            <w:r>
              <w:rPr>
                <w:noProof/>
                <w:webHidden/>
              </w:rPr>
              <w:instrText xml:space="preserve"> PAGEREF _Toc522772469 \h </w:instrText>
            </w:r>
            <w:r>
              <w:rPr>
                <w:noProof/>
                <w:webHidden/>
              </w:rPr>
            </w:r>
            <w:r>
              <w:rPr>
                <w:noProof/>
                <w:webHidden/>
              </w:rPr>
              <w:fldChar w:fldCharType="separate"/>
            </w:r>
            <w:r>
              <w:rPr>
                <w:noProof/>
                <w:webHidden/>
              </w:rPr>
              <w:t>24</w:t>
            </w:r>
            <w:r>
              <w:rPr>
                <w:noProof/>
                <w:webHidden/>
              </w:rPr>
              <w:fldChar w:fldCharType="end"/>
            </w:r>
          </w:hyperlink>
        </w:p>
        <w:p w14:paraId="0D386939"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0" w:history="1">
            <w:r>
              <w:rPr>
                <w:rStyle w:val="Hyperlink"/>
                <w:noProof/>
              </w:rPr>
              <w:t>Index Series Description</w:t>
            </w:r>
            <w:r>
              <w:rPr>
                <w:noProof/>
                <w:webHidden/>
              </w:rPr>
              <w:tab/>
            </w:r>
            <w:r>
              <w:rPr>
                <w:noProof/>
                <w:webHidden/>
              </w:rPr>
              <w:fldChar w:fldCharType="begin"/>
            </w:r>
            <w:r>
              <w:rPr>
                <w:noProof/>
                <w:webHidden/>
              </w:rPr>
              <w:instrText xml:space="preserve"> PAGEREF _Toc522772470 \h </w:instrText>
            </w:r>
            <w:r>
              <w:rPr>
                <w:noProof/>
                <w:webHidden/>
              </w:rPr>
            </w:r>
            <w:r>
              <w:rPr>
                <w:noProof/>
                <w:webHidden/>
              </w:rPr>
              <w:fldChar w:fldCharType="separate"/>
            </w:r>
            <w:r>
              <w:rPr>
                <w:noProof/>
                <w:webHidden/>
              </w:rPr>
              <w:t>24</w:t>
            </w:r>
            <w:r>
              <w:rPr>
                <w:noProof/>
                <w:webHidden/>
              </w:rPr>
              <w:fldChar w:fldCharType="end"/>
            </w:r>
          </w:hyperlink>
        </w:p>
        <w:p w14:paraId="0D38693A"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1" w:history="1">
            <w:r>
              <w:rPr>
                <w:rStyle w:val="Hyperlink"/>
                <w:noProof/>
              </w:rPr>
              <w:t>Index Descriptions</w:t>
            </w:r>
            <w:r>
              <w:rPr>
                <w:noProof/>
                <w:webHidden/>
              </w:rPr>
              <w:tab/>
            </w:r>
            <w:r>
              <w:rPr>
                <w:noProof/>
                <w:webHidden/>
              </w:rPr>
              <w:fldChar w:fldCharType="begin"/>
            </w:r>
            <w:r>
              <w:rPr>
                <w:noProof/>
                <w:webHidden/>
              </w:rPr>
              <w:instrText xml:space="preserve"> PAGEREF _Toc522772471 \h </w:instrText>
            </w:r>
            <w:r>
              <w:rPr>
                <w:noProof/>
                <w:webHidden/>
              </w:rPr>
            </w:r>
            <w:r>
              <w:rPr>
                <w:noProof/>
                <w:webHidden/>
              </w:rPr>
              <w:fldChar w:fldCharType="separate"/>
            </w:r>
            <w:r>
              <w:rPr>
                <w:noProof/>
                <w:webHidden/>
              </w:rPr>
              <w:t>24</w:t>
            </w:r>
            <w:r>
              <w:rPr>
                <w:noProof/>
                <w:webHidden/>
              </w:rPr>
              <w:fldChar w:fldCharType="end"/>
            </w:r>
          </w:hyperlink>
        </w:p>
        <w:p w14:paraId="0D38693B"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2" w:history="1">
            <w:r>
              <w:rPr>
                <w:rStyle w:val="Hyperlink"/>
                <w:noProof/>
              </w:rPr>
              <w:t>Review Schedule</w:t>
            </w:r>
            <w:r>
              <w:rPr>
                <w:noProof/>
                <w:webHidden/>
              </w:rPr>
              <w:tab/>
            </w:r>
            <w:r>
              <w:rPr>
                <w:noProof/>
                <w:webHidden/>
              </w:rPr>
              <w:fldChar w:fldCharType="begin"/>
            </w:r>
            <w:r>
              <w:rPr>
                <w:noProof/>
                <w:webHidden/>
              </w:rPr>
              <w:instrText xml:space="preserve"> PAGEREF _Toc522772472 \h </w:instrText>
            </w:r>
            <w:r>
              <w:rPr>
                <w:noProof/>
                <w:webHidden/>
              </w:rPr>
            </w:r>
            <w:r>
              <w:rPr>
                <w:noProof/>
                <w:webHidden/>
              </w:rPr>
              <w:fldChar w:fldCharType="separate"/>
            </w:r>
            <w:r>
              <w:rPr>
                <w:noProof/>
                <w:webHidden/>
              </w:rPr>
              <w:t>24</w:t>
            </w:r>
            <w:r>
              <w:rPr>
                <w:noProof/>
                <w:webHidden/>
              </w:rPr>
              <w:fldChar w:fldCharType="end"/>
            </w:r>
          </w:hyperlink>
        </w:p>
        <w:p w14:paraId="0D38693C"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3" w:history="1">
            <w:r>
              <w:rPr>
                <w:rStyle w:val="Hyperlink"/>
                <w:noProof/>
              </w:rPr>
              <w:t>Constituent Selection</w:t>
            </w:r>
            <w:r>
              <w:rPr>
                <w:noProof/>
                <w:webHidden/>
              </w:rPr>
              <w:tab/>
            </w:r>
            <w:r>
              <w:rPr>
                <w:noProof/>
                <w:webHidden/>
              </w:rPr>
              <w:fldChar w:fldCharType="begin"/>
            </w:r>
            <w:r>
              <w:rPr>
                <w:noProof/>
                <w:webHidden/>
              </w:rPr>
              <w:instrText xml:space="preserve"> PAGEREF _Toc522772473 \h </w:instrText>
            </w:r>
            <w:r>
              <w:rPr>
                <w:noProof/>
                <w:webHidden/>
              </w:rPr>
            </w:r>
            <w:r>
              <w:rPr>
                <w:noProof/>
                <w:webHidden/>
              </w:rPr>
              <w:fldChar w:fldCharType="separate"/>
            </w:r>
            <w:r>
              <w:rPr>
                <w:noProof/>
                <w:webHidden/>
              </w:rPr>
              <w:t>24</w:t>
            </w:r>
            <w:r>
              <w:rPr>
                <w:noProof/>
                <w:webHidden/>
              </w:rPr>
              <w:fldChar w:fldCharType="end"/>
            </w:r>
          </w:hyperlink>
        </w:p>
        <w:p w14:paraId="0D38693D"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4" w:history="1">
            <w:r>
              <w:rPr>
                <w:rStyle w:val="Hyperlink"/>
                <w:noProof/>
              </w:rPr>
              <w:t>Constituent Weights</w:t>
            </w:r>
            <w:r>
              <w:rPr>
                <w:noProof/>
                <w:webHidden/>
              </w:rPr>
              <w:tab/>
            </w:r>
            <w:r>
              <w:rPr>
                <w:noProof/>
                <w:webHidden/>
              </w:rPr>
              <w:fldChar w:fldCharType="begin"/>
            </w:r>
            <w:r>
              <w:rPr>
                <w:noProof/>
                <w:webHidden/>
              </w:rPr>
              <w:instrText xml:space="preserve"> PAGEREF _Toc522772474 \h </w:instrText>
            </w:r>
            <w:r>
              <w:rPr>
                <w:noProof/>
                <w:webHidden/>
              </w:rPr>
            </w:r>
            <w:r>
              <w:rPr>
                <w:noProof/>
                <w:webHidden/>
              </w:rPr>
              <w:fldChar w:fldCharType="separate"/>
            </w:r>
            <w:r>
              <w:rPr>
                <w:noProof/>
                <w:webHidden/>
              </w:rPr>
              <w:t>25</w:t>
            </w:r>
            <w:r>
              <w:rPr>
                <w:noProof/>
                <w:webHidden/>
              </w:rPr>
              <w:fldChar w:fldCharType="end"/>
            </w:r>
          </w:hyperlink>
        </w:p>
        <w:p w14:paraId="0D38693E"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5" w:history="1">
            <w:r>
              <w:rPr>
                <w:rStyle w:val="Hyperlink"/>
                <w:noProof/>
              </w:rPr>
              <w:t>Calculat</w:t>
            </w:r>
            <w:r>
              <w:rPr>
                <w:rStyle w:val="Hyperlink"/>
                <w:noProof/>
              </w:rPr>
              <w:t>ion of ROBO Stake and ROBO Holding Cap Factor</w:t>
            </w:r>
            <w:r>
              <w:rPr>
                <w:noProof/>
                <w:webHidden/>
              </w:rPr>
              <w:tab/>
            </w:r>
            <w:r>
              <w:rPr>
                <w:noProof/>
                <w:webHidden/>
              </w:rPr>
              <w:fldChar w:fldCharType="begin"/>
            </w:r>
            <w:r>
              <w:rPr>
                <w:noProof/>
                <w:webHidden/>
              </w:rPr>
              <w:instrText xml:space="preserve"> PAGEREF _Toc522772475 \h </w:instrText>
            </w:r>
            <w:r>
              <w:rPr>
                <w:noProof/>
                <w:webHidden/>
              </w:rPr>
            </w:r>
            <w:r>
              <w:rPr>
                <w:noProof/>
                <w:webHidden/>
              </w:rPr>
              <w:fldChar w:fldCharType="separate"/>
            </w:r>
            <w:r>
              <w:rPr>
                <w:noProof/>
                <w:webHidden/>
              </w:rPr>
              <w:t>26</w:t>
            </w:r>
            <w:r>
              <w:rPr>
                <w:noProof/>
                <w:webHidden/>
              </w:rPr>
              <w:fldChar w:fldCharType="end"/>
            </w:r>
          </w:hyperlink>
        </w:p>
        <w:p w14:paraId="0D38693F"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6" w:history="1">
            <w:r>
              <w:rPr>
                <w:rStyle w:val="Hyperlink"/>
                <w:noProof/>
              </w:rPr>
              <w:t>Calculation Schedule</w:t>
            </w:r>
            <w:r>
              <w:rPr>
                <w:noProof/>
                <w:webHidden/>
              </w:rPr>
              <w:tab/>
            </w:r>
            <w:r>
              <w:rPr>
                <w:noProof/>
                <w:webHidden/>
              </w:rPr>
              <w:fldChar w:fldCharType="begin"/>
            </w:r>
            <w:r>
              <w:rPr>
                <w:noProof/>
                <w:webHidden/>
              </w:rPr>
              <w:instrText xml:space="preserve"> PAGEREF _Toc522772476 \h </w:instrText>
            </w:r>
            <w:r>
              <w:rPr>
                <w:noProof/>
                <w:webHidden/>
              </w:rPr>
            </w:r>
            <w:r>
              <w:rPr>
                <w:noProof/>
                <w:webHidden/>
              </w:rPr>
              <w:fldChar w:fldCharType="separate"/>
            </w:r>
            <w:r>
              <w:rPr>
                <w:noProof/>
                <w:webHidden/>
              </w:rPr>
              <w:t>26</w:t>
            </w:r>
            <w:r>
              <w:rPr>
                <w:noProof/>
                <w:webHidden/>
              </w:rPr>
              <w:fldChar w:fldCharType="end"/>
            </w:r>
          </w:hyperlink>
        </w:p>
        <w:p w14:paraId="0D386940"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77" w:history="1">
            <w:r>
              <w:rPr>
                <w:rStyle w:val="Hyperlink"/>
                <w:noProof/>
              </w:rPr>
              <w:t>10.</w:t>
            </w:r>
            <w:r>
              <w:rPr>
                <w:rFonts w:asciiTheme="minorHAnsi" w:eastAsiaTheme="minorEastAsia" w:hAnsiTheme="minorHAnsi" w:cstheme="minorBidi"/>
                <w:noProof/>
                <w:color w:val="auto"/>
                <w:sz w:val="22"/>
                <w:lang w:val="en-US" w:eastAsia="en-US"/>
              </w:rPr>
              <w:tab/>
            </w:r>
            <w:r>
              <w:rPr>
                <w:rStyle w:val="Hyperlink"/>
                <w:noProof/>
              </w:rPr>
              <w:t>ROBO Global</w:t>
            </w:r>
            <w:r>
              <w:rPr>
                <w:rStyle w:val="Hyperlink"/>
                <w:noProof/>
                <w:vertAlign w:val="superscript"/>
              </w:rPr>
              <w:t>®</w:t>
            </w:r>
            <w:r>
              <w:rPr>
                <w:rStyle w:val="Hyperlink"/>
                <w:noProof/>
              </w:rPr>
              <w:t xml:space="preserve"> Volatility Target Index Series</w:t>
            </w:r>
            <w:r>
              <w:rPr>
                <w:noProof/>
                <w:webHidden/>
              </w:rPr>
              <w:tab/>
            </w:r>
            <w:r>
              <w:rPr>
                <w:noProof/>
                <w:webHidden/>
              </w:rPr>
              <w:fldChar w:fldCharType="begin"/>
            </w:r>
            <w:r>
              <w:rPr>
                <w:noProof/>
                <w:webHidden/>
              </w:rPr>
              <w:instrText xml:space="preserve"> PAGEREF _Toc522772477 \h </w:instrText>
            </w:r>
            <w:r>
              <w:rPr>
                <w:noProof/>
                <w:webHidden/>
              </w:rPr>
            </w:r>
            <w:r>
              <w:rPr>
                <w:noProof/>
                <w:webHidden/>
              </w:rPr>
              <w:fldChar w:fldCharType="separate"/>
            </w:r>
            <w:r>
              <w:rPr>
                <w:noProof/>
                <w:webHidden/>
              </w:rPr>
              <w:t>27</w:t>
            </w:r>
            <w:r>
              <w:rPr>
                <w:noProof/>
                <w:webHidden/>
              </w:rPr>
              <w:fldChar w:fldCharType="end"/>
            </w:r>
          </w:hyperlink>
        </w:p>
        <w:p w14:paraId="0D386941"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8" w:history="1">
            <w:r>
              <w:rPr>
                <w:rStyle w:val="Hyperlink"/>
                <w:noProof/>
              </w:rPr>
              <w:t>Index Series Description</w:t>
            </w:r>
            <w:r>
              <w:rPr>
                <w:noProof/>
                <w:webHidden/>
              </w:rPr>
              <w:tab/>
            </w:r>
            <w:r>
              <w:rPr>
                <w:noProof/>
                <w:webHidden/>
              </w:rPr>
              <w:fldChar w:fldCharType="begin"/>
            </w:r>
            <w:r>
              <w:rPr>
                <w:noProof/>
                <w:webHidden/>
              </w:rPr>
              <w:instrText xml:space="preserve"> PAGEREF _Toc522772478 \h </w:instrText>
            </w:r>
            <w:r>
              <w:rPr>
                <w:noProof/>
                <w:webHidden/>
              </w:rPr>
            </w:r>
            <w:r>
              <w:rPr>
                <w:noProof/>
                <w:webHidden/>
              </w:rPr>
              <w:fldChar w:fldCharType="separate"/>
            </w:r>
            <w:r>
              <w:rPr>
                <w:noProof/>
                <w:webHidden/>
              </w:rPr>
              <w:t>27</w:t>
            </w:r>
            <w:r>
              <w:rPr>
                <w:noProof/>
                <w:webHidden/>
              </w:rPr>
              <w:fldChar w:fldCharType="end"/>
            </w:r>
          </w:hyperlink>
        </w:p>
        <w:p w14:paraId="0D386942"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79" w:history="1">
            <w:r>
              <w:rPr>
                <w:rStyle w:val="Hyperlink"/>
                <w:noProof/>
              </w:rPr>
              <w:t>Index Descriptions</w:t>
            </w:r>
            <w:r>
              <w:rPr>
                <w:noProof/>
                <w:webHidden/>
              </w:rPr>
              <w:tab/>
            </w:r>
            <w:r>
              <w:rPr>
                <w:noProof/>
                <w:webHidden/>
              </w:rPr>
              <w:fldChar w:fldCharType="begin"/>
            </w:r>
            <w:r>
              <w:rPr>
                <w:noProof/>
                <w:webHidden/>
              </w:rPr>
              <w:instrText xml:space="preserve"> PAGEREF _Toc522772479 \h </w:instrText>
            </w:r>
            <w:r>
              <w:rPr>
                <w:noProof/>
                <w:webHidden/>
              </w:rPr>
            </w:r>
            <w:r>
              <w:rPr>
                <w:noProof/>
                <w:webHidden/>
              </w:rPr>
              <w:fldChar w:fldCharType="separate"/>
            </w:r>
            <w:r>
              <w:rPr>
                <w:noProof/>
                <w:webHidden/>
              </w:rPr>
              <w:t>27</w:t>
            </w:r>
            <w:r>
              <w:rPr>
                <w:noProof/>
                <w:webHidden/>
              </w:rPr>
              <w:fldChar w:fldCharType="end"/>
            </w:r>
          </w:hyperlink>
        </w:p>
        <w:p w14:paraId="0D386943"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80" w:history="1">
            <w:r>
              <w:rPr>
                <w:rStyle w:val="Hyperlink"/>
                <w:noProof/>
              </w:rPr>
              <w:t>Index Composition</w:t>
            </w:r>
            <w:r>
              <w:rPr>
                <w:noProof/>
                <w:webHidden/>
              </w:rPr>
              <w:tab/>
            </w:r>
            <w:r>
              <w:rPr>
                <w:noProof/>
                <w:webHidden/>
              </w:rPr>
              <w:fldChar w:fldCharType="begin"/>
            </w:r>
            <w:r>
              <w:rPr>
                <w:noProof/>
                <w:webHidden/>
              </w:rPr>
              <w:instrText xml:space="preserve"> PAGEREF _Toc522772480 \h </w:instrText>
            </w:r>
            <w:r>
              <w:rPr>
                <w:noProof/>
                <w:webHidden/>
              </w:rPr>
            </w:r>
            <w:r>
              <w:rPr>
                <w:noProof/>
                <w:webHidden/>
              </w:rPr>
              <w:fldChar w:fldCharType="separate"/>
            </w:r>
            <w:r>
              <w:rPr>
                <w:noProof/>
                <w:webHidden/>
              </w:rPr>
              <w:t>27</w:t>
            </w:r>
            <w:r>
              <w:rPr>
                <w:noProof/>
                <w:webHidden/>
              </w:rPr>
              <w:fldChar w:fldCharType="end"/>
            </w:r>
          </w:hyperlink>
        </w:p>
        <w:p w14:paraId="0D386944"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81" w:history="1">
            <w:r>
              <w:rPr>
                <w:rStyle w:val="Hyperlink"/>
                <w:noProof/>
              </w:rPr>
              <w:t>Index Calculation</w:t>
            </w:r>
            <w:r>
              <w:rPr>
                <w:noProof/>
                <w:webHidden/>
              </w:rPr>
              <w:tab/>
            </w:r>
            <w:r>
              <w:rPr>
                <w:noProof/>
                <w:webHidden/>
              </w:rPr>
              <w:fldChar w:fldCharType="begin"/>
            </w:r>
            <w:r>
              <w:rPr>
                <w:noProof/>
                <w:webHidden/>
              </w:rPr>
              <w:instrText xml:space="preserve"> PAGEREF _To</w:instrText>
            </w:r>
            <w:r>
              <w:rPr>
                <w:noProof/>
                <w:webHidden/>
              </w:rPr>
              <w:instrText xml:space="preserve">c522772481 \h </w:instrText>
            </w:r>
            <w:r>
              <w:rPr>
                <w:noProof/>
                <w:webHidden/>
              </w:rPr>
            </w:r>
            <w:r>
              <w:rPr>
                <w:noProof/>
                <w:webHidden/>
              </w:rPr>
              <w:fldChar w:fldCharType="separate"/>
            </w:r>
            <w:r>
              <w:rPr>
                <w:noProof/>
                <w:webHidden/>
              </w:rPr>
              <w:t>27</w:t>
            </w:r>
            <w:r>
              <w:rPr>
                <w:noProof/>
                <w:webHidden/>
              </w:rPr>
              <w:fldChar w:fldCharType="end"/>
            </w:r>
          </w:hyperlink>
        </w:p>
        <w:p w14:paraId="0D386945" w14:textId="77777777" w:rsidR="00E26552" w:rsidRDefault="008C2D0B">
          <w:pPr>
            <w:pStyle w:val="TOC2"/>
            <w:rPr>
              <w:rFonts w:asciiTheme="minorHAnsi" w:eastAsiaTheme="minorEastAsia" w:hAnsiTheme="minorHAnsi" w:cstheme="minorBidi"/>
              <w:noProof/>
              <w:color w:val="auto"/>
              <w:sz w:val="22"/>
              <w:lang w:val="en-US" w:eastAsia="en-US"/>
            </w:rPr>
          </w:pPr>
          <w:hyperlink w:anchor="_Toc522772482" w:history="1">
            <w:r>
              <w:rPr>
                <w:rStyle w:val="Hyperlink"/>
                <w:noProof/>
              </w:rPr>
              <w:t>Calculation Schedule</w:t>
            </w:r>
            <w:r>
              <w:rPr>
                <w:noProof/>
                <w:webHidden/>
              </w:rPr>
              <w:tab/>
            </w:r>
            <w:r>
              <w:rPr>
                <w:noProof/>
                <w:webHidden/>
              </w:rPr>
              <w:fldChar w:fldCharType="begin"/>
            </w:r>
            <w:r>
              <w:rPr>
                <w:noProof/>
                <w:webHidden/>
              </w:rPr>
              <w:instrText xml:space="preserve"> PAGEREF _Toc522772482 \h </w:instrText>
            </w:r>
            <w:r>
              <w:rPr>
                <w:noProof/>
                <w:webHidden/>
              </w:rPr>
            </w:r>
            <w:r>
              <w:rPr>
                <w:noProof/>
                <w:webHidden/>
              </w:rPr>
              <w:fldChar w:fldCharType="separate"/>
            </w:r>
            <w:r>
              <w:rPr>
                <w:noProof/>
                <w:webHidden/>
              </w:rPr>
              <w:t>28</w:t>
            </w:r>
            <w:r>
              <w:rPr>
                <w:noProof/>
                <w:webHidden/>
              </w:rPr>
              <w:fldChar w:fldCharType="end"/>
            </w:r>
          </w:hyperlink>
        </w:p>
        <w:p w14:paraId="0D386946" w14:textId="77777777" w:rsidR="00E26552" w:rsidRDefault="008C2D0B">
          <w:pPr>
            <w:pStyle w:val="TOC1"/>
            <w:rPr>
              <w:rFonts w:asciiTheme="minorHAnsi" w:eastAsiaTheme="minorEastAsia" w:hAnsiTheme="minorHAnsi" w:cstheme="minorBidi"/>
              <w:noProof/>
              <w:color w:val="auto"/>
              <w:sz w:val="22"/>
              <w:lang w:val="en-US" w:eastAsia="en-US"/>
            </w:rPr>
          </w:pPr>
          <w:hyperlink w:anchor="_Toc522772483" w:history="1">
            <w:r>
              <w:rPr>
                <w:rStyle w:val="Hyperlink"/>
                <w:noProof/>
              </w:rPr>
              <w:t>APPENDICES</w:t>
            </w:r>
            <w:r>
              <w:rPr>
                <w:noProof/>
                <w:webHidden/>
              </w:rPr>
              <w:tab/>
            </w:r>
            <w:r>
              <w:rPr>
                <w:noProof/>
                <w:webHidden/>
              </w:rPr>
              <w:fldChar w:fldCharType="begin"/>
            </w:r>
            <w:r>
              <w:rPr>
                <w:noProof/>
                <w:webHidden/>
              </w:rPr>
              <w:instrText xml:space="preserve"> PAGEREF _Toc522772483 \h </w:instrText>
            </w:r>
            <w:r>
              <w:rPr>
                <w:noProof/>
                <w:webHidden/>
              </w:rPr>
            </w:r>
            <w:r>
              <w:rPr>
                <w:noProof/>
                <w:webHidden/>
              </w:rPr>
              <w:fldChar w:fldCharType="separate"/>
            </w:r>
            <w:r>
              <w:rPr>
                <w:noProof/>
                <w:webHidden/>
              </w:rPr>
              <w:t>29</w:t>
            </w:r>
            <w:r>
              <w:rPr>
                <w:noProof/>
                <w:webHidden/>
              </w:rPr>
              <w:fldChar w:fldCharType="end"/>
            </w:r>
          </w:hyperlink>
        </w:p>
        <w:p w14:paraId="0D386947"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84" w:history="1">
            <w:r>
              <w:rPr>
                <w:rStyle w:val="Hyperlink"/>
                <w:noProof/>
              </w:rPr>
              <w:t>11.</w:t>
            </w:r>
            <w:r>
              <w:rPr>
                <w:rFonts w:asciiTheme="minorHAnsi" w:eastAsiaTheme="minorEastAsia" w:hAnsiTheme="minorHAnsi" w:cstheme="minorBidi"/>
                <w:noProof/>
                <w:color w:val="auto"/>
                <w:sz w:val="22"/>
                <w:lang w:val="en-US" w:eastAsia="en-US"/>
              </w:rPr>
              <w:tab/>
            </w:r>
            <w:r>
              <w:rPr>
                <w:rStyle w:val="Hyperlink"/>
                <w:noProof/>
              </w:rPr>
              <w:t>Definitions</w:t>
            </w:r>
            <w:r>
              <w:rPr>
                <w:noProof/>
                <w:webHidden/>
              </w:rPr>
              <w:tab/>
            </w:r>
            <w:r>
              <w:rPr>
                <w:noProof/>
                <w:webHidden/>
              </w:rPr>
              <w:fldChar w:fldCharType="begin"/>
            </w:r>
            <w:r>
              <w:rPr>
                <w:noProof/>
                <w:webHidden/>
              </w:rPr>
              <w:instrText xml:space="preserve"> PAGEREF _Toc522772484 \h </w:instrText>
            </w:r>
            <w:r>
              <w:rPr>
                <w:noProof/>
                <w:webHidden/>
              </w:rPr>
            </w:r>
            <w:r>
              <w:rPr>
                <w:noProof/>
                <w:webHidden/>
              </w:rPr>
              <w:fldChar w:fldCharType="separate"/>
            </w:r>
            <w:r>
              <w:rPr>
                <w:noProof/>
                <w:webHidden/>
              </w:rPr>
              <w:t>29</w:t>
            </w:r>
            <w:r>
              <w:rPr>
                <w:noProof/>
                <w:webHidden/>
              </w:rPr>
              <w:fldChar w:fldCharType="end"/>
            </w:r>
          </w:hyperlink>
        </w:p>
        <w:p w14:paraId="0D386948"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85" w:history="1">
            <w:r>
              <w:rPr>
                <w:rStyle w:val="Hyperlink"/>
                <w:noProof/>
              </w:rPr>
              <w:t>12.</w:t>
            </w:r>
            <w:r>
              <w:rPr>
                <w:rFonts w:asciiTheme="minorHAnsi" w:eastAsiaTheme="minorEastAsia" w:hAnsiTheme="minorHAnsi" w:cstheme="minorBidi"/>
                <w:noProof/>
                <w:color w:val="auto"/>
                <w:sz w:val="22"/>
                <w:lang w:val="en-US" w:eastAsia="en-US"/>
              </w:rPr>
              <w:tab/>
            </w:r>
            <w:r>
              <w:rPr>
                <w:rStyle w:val="Hyperlink"/>
                <w:noProof/>
              </w:rPr>
              <w:t xml:space="preserve">History </w:t>
            </w:r>
            <w:r>
              <w:rPr>
                <w:rStyle w:val="Hyperlink"/>
                <w:noProof/>
              </w:rPr>
              <w:t>of changes made to the Index Series Methodology</w:t>
            </w:r>
            <w:r>
              <w:rPr>
                <w:noProof/>
                <w:webHidden/>
              </w:rPr>
              <w:tab/>
            </w:r>
            <w:r>
              <w:rPr>
                <w:noProof/>
                <w:webHidden/>
              </w:rPr>
              <w:fldChar w:fldCharType="begin"/>
            </w:r>
            <w:r>
              <w:rPr>
                <w:noProof/>
                <w:webHidden/>
              </w:rPr>
              <w:instrText xml:space="preserve"> PAGEREF _Toc522772485 \h </w:instrText>
            </w:r>
            <w:r>
              <w:rPr>
                <w:noProof/>
                <w:webHidden/>
              </w:rPr>
            </w:r>
            <w:r>
              <w:rPr>
                <w:noProof/>
                <w:webHidden/>
              </w:rPr>
              <w:fldChar w:fldCharType="separate"/>
            </w:r>
            <w:r>
              <w:rPr>
                <w:noProof/>
                <w:webHidden/>
              </w:rPr>
              <w:t>33</w:t>
            </w:r>
            <w:r>
              <w:rPr>
                <w:noProof/>
                <w:webHidden/>
              </w:rPr>
              <w:fldChar w:fldCharType="end"/>
            </w:r>
          </w:hyperlink>
        </w:p>
        <w:p w14:paraId="0D386949"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86" w:history="1">
            <w:r>
              <w:rPr>
                <w:rStyle w:val="Hyperlink"/>
                <w:noProof/>
              </w:rPr>
              <w:t>13.</w:t>
            </w:r>
            <w:r>
              <w:rPr>
                <w:rFonts w:asciiTheme="minorHAnsi" w:eastAsiaTheme="minorEastAsia" w:hAnsiTheme="minorHAnsi" w:cstheme="minorBidi"/>
                <w:noProof/>
                <w:color w:val="auto"/>
                <w:sz w:val="22"/>
                <w:lang w:val="en-US" w:eastAsia="en-US"/>
              </w:rPr>
              <w:tab/>
            </w:r>
            <w:r>
              <w:rPr>
                <w:rStyle w:val="Hyperlink"/>
                <w:noProof/>
              </w:rPr>
              <w:t>Further information</w:t>
            </w:r>
            <w:r>
              <w:rPr>
                <w:noProof/>
                <w:webHidden/>
              </w:rPr>
              <w:tab/>
            </w:r>
            <w:r>
              <w:rPr>
                <w:noProof/>
                <w:webHidden/>
              </w:rPr>
              <w:fldChar w:fldCharType="begin"/>
            </w:r>
            <w:r>
              <w:rPr>
                <w:noProof/>
                <w:webHidden/>
              </w:rPr>
              <w:instrText xml:space="preserve"> PAGEREF _Toc522772486 \h </w:instrText>
            </w:r>
            <w:r>
              <w:rPr>
                <w:noProof/>
                <w:webHidden/>
              </w:rPr>
            </w:r>
            <w:r>
              <w:rPr>
                <w:noProof/>
                <w:webHidden/>
              </w:rPr>
              <w:fldChar w:fldCharType="separate"/>
            </w:r>
            <w:r>
              <w:rPr>
                <w:noProof/>
                <w:webHidden/>
              </w:rPr>
              <w:t>37</w:t>
            </w:r>
            <w:r>
              <w:rPr>
                <w:noProof/>
                <w:webHidden/>
              </w:rPr>
              <w:fldChar w:fldCharType="end"/>
            </w:r>
          </w:hyperlink>
        </w:p>
        <w:p w14:paraId="0D38694A" w14:textId="77777777" w:rsidR="00E26552" w:rsidRDefault="008C2D0B">
          <w:pPr>
            <w:pStyle w:val="TOC1"/>
            <w:tabs>
              <w:tab w:val="left" w:pos="1134"/>
            </w:tabs>
            <w:rPr>
              <w:rFonts w:asciiTheme="minorHAnsi" w:eastAsiaTheme="minorEastAsia" w:hAnsiTheme="minorHAnsi" w:cstheme="minorBidi"/>
              <w:noProof/>
              <w:color w:val="auto"/>
              <w:sz w:val="22"/>
              <w:lang w:val="en-US" w:eastAsia="en-US"/>
            </w:rPr>
          </w:pPr>
          <w:hyperlink w:anchor="_Toc522772487" w:history="1">
            <w:r>
              <w:rPr>
                <w:rStyle w:val="Hyperlink"/>
                <w:noProof/>
              </w:rPr>
              <w:t>14.</w:t>
            </w:r>
            <w:r>
              <w:rPr>
                <w:rFonts w:asciiTheme="minorHAnsi" w:eastAsiaTheme="minorEastAsia" w:hAnsiTheme="minorHAnsi" w:cstheme="minorBidi"/>
                <w:noProof/>
                <w:color w:val="auto"/>
                <w:sz w:val="22"/>
                <w:lang w:val="en-US" w:eastAsia="en-US"/>
              </w:rPr>
              <w:tab/>
            </w:r>
            <w:r>
              <w:rPr>
                <w:rStyle w:val="Hyperlink"/>
                <w:noProof/>
              </w:rPr>
              <w:t>Legal</w:t>
            </w:r>
            <w:r>
              <w:rPr>
                <w:noProof/>
                <w:webHidden/>
              </w:rPr>
              <w:tab/>
            </w:r>
            <w:r>
              <w:rPr>
                <w:noProof/>
                <w:webHidden/>
              </w:rPr>
              <w:fldChar w:fldCharType="begin"/>
            </w:r>
            <w:r>
              <w:rPr>
                <w:noProof/>
                <w:webHidden/>
              </w:rPr>
              <w:instrText xml:space="preserve"> PAGEREF _Toc522772487 \h </w:instrText>
            </w:r>
            <w:r>
              <w:rPr>
                <w:noProof/>
                <w:webHidden/>
              </w:rPr>
            </w:r>
            <w:r>
              <w:rPr>
                <w:noProof/>
                <w:webHidden/>
              </w:rPr>
              <w:fldChar w:fldCharType="separate"/>
            </w:r>
            <w:r>
              <w:rPr>
                <w:noProof/>
                <w:webHidden/>
              </w:rPr>
              <w:t>37</w:t>
            </w:r>
            <w:r>
              <w:rPr>
                <w:noProof/>
                <w:webHidden/>
              </w:rPr>
              <w:fldChar w:fldCharType="end"/>
            </w:r>
          </w:hyperlink>
        </w:p>
        <w:p w14:paraId="0D38694B" w14:textId="77777777" w:rsidR="00E26552" w:rsidRDefault="008C2D0B">
          <w:pPr>
            <w:rPr>
              <w:b/>
              <w:sz w:val="29"/>
              <w:szCs w:val="29"/>
              <w:lang w:eastAsia="en-US"/>
            </w:rPr>
          </w:pPr>
          <w:r>
            <w:rPr>
              <w:b/>
              <w:sz w:val="29"/>
              <w:szCs w:val="29"/>
              <w:lang w:eastAsia="en-US"/>
            </w:rPr>
            <w:fldChar w:fldCharType="end"/>
          </w:r>
        </w:p>
      </w:sdtContent>
    </w:sdt>
    <w:bookmarkStart w:id="2" w:name="_Toc478419810" w:displacedByCustomXml="prev"/>
    <w:bookmarkEnd w:id="2" w:displacedByCustomXml="prev"/>
    <w:bookmarkStart w:id="3" w:name="_Toc478419486" w:displacedByCustomXml="prev"/>
    <w:bookmarkEnd w:id="3" w:displacedByCustomXml="prev"/>
    <w:p w14:paraId="0D38694C" w14:textId="77777777" w:rsidR="00E26552" w:rsidRDefault="008C2D0B">
      <w:pPr>
        <w:spacing w:after="160" w:line="259" w:lineRule="auto"/>
        <w:rPr>
          <w:rFonts w:cs="Arial"/>
          <w:b/>
          <w:sz w:val="29"/>
          <w:szCs w:val="29"/>
          <w:lang w:eastAsia="en-US"/>
        </w:rPr>
      </w:pPr>
      <w:bookmarkStart w:id="4" w:name="_Toc474150013"/>
      <w:bookmarkStart w:id="5" w:name="_Toc474150293"/>
      <w:bookmarkStart w:id="6" w:name="_Toc474150819"/>
      <w:bookmarkStart w:id="7" w:name="_Toc474151851"/>
      <w:bookmarkStart w:id="8" w:name="_Toc474152131"/>
      <w:bookmarkStart w:id="9" w:name="_Toc478419487"/>
      <w:bookmarkStart w:id="10" w:name="_Toc478419811"/>
      <w:bookmarkStart w:id="11" w:name="_Toc474150014"/>
      <w:bookmarkStart w:id="12" w:name="_Toc474150294"/>
      <w:bookmarkStart w:id="13" w:name="_Toc474150820"/>
      <w:bookmarkStart w:id="14" w:name="_Toc474151852"/>
      <w:bookmarkStart w:id="15" w:name="_Toc474152132"/>
      <w:bookmarkStart w:id="16" w:name="_Toc478419488"/>
      <w:bookmarkStart w:id="17" w:name="_Toc478419812"/>
      <w:bookmarkStart w:id="18" w:name="_Toc474150015"/>
      <w:bookmarkStart w:id="19" w:name="_Toc474150295"/>
      <w:bookmarkStart w:id="20" w:name="_Toc474150821"/>
      <w:bookmarkStart w:id="21" w:name="_Toc474151853"/>
      <w:bookmarkStart w:id="22" w:name="_Toc474152133"/>
      <w:bookmarkStart w:id="23" w:name="_Toc478419489"/>
      <w:bookmarkStart w:id="24" w:name="_Toc478419813"/>
      <w:bookmarkStart w:id="25" w:name="_Toc474150016"/>
      <w:bookmarkStart w:id="26" w:name="_Toc474150296"/>
      <w:bookmarkStart w:id="27" w:name="_Toc474150822"/>
      <w:bookmarkStart w:id="28" w:name="_Toc474151854"/>
      <w:bookmarkStart w:id="29" w:name="_Toc474152134"/>
      <w:bookmarkStart w:id="30" w:name="_Toc478419490"/>
      <w:bookmarkStart w:id="31" w:name="_Toc478419814"/>
      <w:bookmarkStart w:id="32" w:name="_Toc482975051"/>
      <w:bookmarkStart w:id="33" w:name="_Toc474150017"/>
      <w:bookmarkStart w:id="34" w:name="_Toc474150297"/>
      <w:bookmarkStart w:id="35" w:name="_Toc474150823"/>
      <w:bookmarkStart w:id="36" w:name="_Toc474151855"/>
      <w:bookmarkStart w:id="37" w:name="_Toc474152135"/>
      <w:bookmarkStart w:id="38" w:name="_Toc478419491"/>
      <w:bookmarkStart w:id="39" w:name="_Toc478419815"/>
      <w:bookmarkStart w:id="40" w:name="_Toc473315712"/>
      <w:bookmarkStart w:id="41" w:name="_Toc474150018"/>
      <w:bookmarkStart w:id="42" w:name="_Toc474150298"/>
      <w:bookmarkStart w:id="43" w:name="_Toc474150824"/>
      <w:bookmarkStart w:id="44" w:name="_Toc474151856"/>
      <w:bookmarkStart w:id="45" w:name="_Toc474152136"/>
      <w:bookmarkStart w:id="46" w:name="_Toc478419492"/>
      <w:bookmarkStart w:id="47" w:name="_Toc478419816"/>
      <w:bookmarkStart w:id="48" w:name="_Toc474150019"/>
      <w:bookmarkStart w:id="49" w:name="_Toc474150299"/>
      <w:bookmarkStart w:id="50" w:name="_Toc474150825"/>
      <w:bookmarkStart w:id="51" w:name="_Toc474151857"/>
      <w:bookmarkStart w:id="52" w:name="_Toc474152137"/>
      <w:bookmarkStart w:id="53" w:name="_Toc478419493"/>
      <w:bookmarkStart w:id="54" w:name="_Toc478419817"/>
      <w:bookmarkStart w:id="55" w:name="_Toc474150020"/>
      <w:bookmarkStart w:id="56" w:name="_Toc474150300"/>
      <w:bookmarkStart w:id="57" w:name="_Toc474150826"/>
      <w:bookmarkStart w:id="58" w:name="_Toc474151858"/>
      <w:bookmarkStart w:id="59" w:name="_Toc474152138"/>
      <w:bookmarkStart w:id="60" w:name="_Toc478419494"/>
      <w:bookmarkStart w:id="61" w:name="_Toc478419818"/>
      <w:bookmarkStart w:id="62" w:name="_Toc474150827"/>
      <w:bookmarkStart w:id="63" w:name="_Toc48297505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1"/>
      <w:r>
        <w:br w:type="page"/>
      </w:r>
    </w:p>
    <w:p w14:paraId="0D38694D" w14:textId="77777777" w:rsidR="00E26552" w:rsidRDefault="008C2D0B">
      <w:pPr>
        <w:pStyle w:val="Heading1"/>
      </w:pPr>
      <w:bookmarkStart w:id="64" w:name="_Toc522772434"/>
      <w:r>
        <w:lastRenderedPageBreak/>
        <w:t>Introduction</w:t>
      </w:r>
      <w:bookmarkEnd w:id="62"/>
      <w:bookmarkEnd w:id="63"/>
      <w:bookmarkEnd w:id="64"/>
    </w:p>
    <w:p w14:paraId="0D38694E" w14:textId="77777777" w:rsidR="00E26552" w:rsidRDefault="008C2D0B">
      <w:pPr>
        <w:pStyle w:val="ListParagraph"/>
      </w:pPr>
      <w:r>
        <w:t xml:space="preserve">These Guidelines are to be used with respect to </w:t>
      </w:r>
      <w:r>
        <w:t>the composition, calculation and management of each of the below ROBO Global</w:t>
      </w:r>
      <w:r>
        <w:rPr>
          <w:vertAlign w:val="superscript"/>
        </w:rPr>
        <w:t>®</w:t>
      </w:r>
      <w:r>
        <w:t xml:space="preserve"> Index Series. </w:t>
      </w:r>
    </w:p>
    <w:p w14:paraId="0D38694F" w14:textId="77777777" w:rsidR="00E26552" w:rsidRDefault="008C2D0B">
      <w:pPr>
        <w:pStyle w:val="ListParagraph"/>
      </w:pPr>
      <w:r>
        <w:t>The benchmark administrator for each index series is ROBO Global</w:t>
      </w:r>
      <w:r>
        <w:rPr>
          <w:vertAlign w:val="superscript"/>
        </w:rPr>
        <w:t>®</w:t>
      </w:r>
      <w:r>
        <w:t xml:space="preserve"> LLC.</w:t>
      </w:r>
    </w:p>
    <w:p w14:paraId="0D386950" w14:textId="77777777" w:rsidR="00E26552" w:rsidRDefault="008C2D0B">
      <w:pPr>
        <w:pStyle w:val="ListParagraph"/>
      </w:pPr>
      <w:r>
        <w:t>ROBO Global</w:t>
      </w:r>
      <w:r>
        <w:rPr>
          <w:vertAlign w:val="superscript"/>
        </w:rPr>
        <w:t>®</w:t>
      </w:r>
      <w:r>
        <w:t xml:space="preserve"> has designed each of the ROBO Global</w:t>
      </w:r>
      <w:r>
        <w:rPr>
          <w:vertAlign w:val="superscript"/>
        </w:rPr>
        <w:t>®</w:t>
      </w:r>
      <w:r>
        <w:t xml:space="preserve"> Index Series to be compliant with the IOS</w:t>
      </w:r>
      <w:r>
        <w:t xml:space="preserve">CO Principles for Financial Benchmarks.  </w:t>
      </w:r>
    </w:p>
    <w:p w14:paraId="0D386951" w14:textId="77777777" w:rsidR="00E26552" w:rsidRDefault="008C2D0B">
      <w:pPr>
        <w:pStyle w:val="ListParagraph"/>
        <w:rPr>
          <w:rStyle w:val="Hyperlink"/>
          <w:color w:val="auto"/>
          <w:u w:val="none"/>
        </w:rPr>
      </w:pPr>
      <w:r>
        <w:t>ROBO Global</w:t>
      </w:r>
      <w:r>
        <w:rPr>
          <w:vertAlign w:val="superscript"/>
        </w:rPr>
        <w:t>®</w:t>
      </w:r>
      <w:r>
        <w:t xml:space="preserve">’s compliance statement regarding the IOSCO Principles for Financial Benchmarks is available on request, and from </w:t>
      </w:r>
      <w:hyperlink r:id="rId10" w:history="1">
        <w:r>
          <w:rPr>
            <w:rStyle w:val="Hyperlink"/>
          </w:rPr>
          <w:t>www.roboglobal.com</w:t>
        </w:r>
      </w:hyperlink>
      <w:r>
        <w:rPr>
          <w:rStyle w:val="Hyperlink"/>
        </w:rPr>
        <w:t>.</w:t>
      </w:r>
    </w:p>
    <w:p w14:paraId="0D386952" w14:textId="77777777" w:rsidR="00E26552" w:rsidRDefault="008C2D0B">
      <w:pPr>
        <w:pStyle w:val="ListParagraph"/>
      </w:pPr>
      <w:r>
        <w:t>The Index Series represent</w:t>
      </w:r>
      <w:r>
        <w:t>ed in this document are as follows:</w:t>
      </w:r>
    </w:p>
    <w:p w14:paraId="0D386953" w14:textId="77777777" w:rsidR="00E26552" w:rsidRDefault="008C2D0B">
      <w:pPr>
        <w:pStyle w:val="ListParagraph"/>
      </w:pPr>
      <w:r>
        <w:t>ROBO Global</w:t>
      </w:r>
      <w:r>
        <w:rPr>
          <w:vertAlign w:val="superscript"/>
        </w:rPr>
        <w:t>®</w:t>
      </w:r>
      <w:r>
        <w:t xml:space="preserve"> Robotics, Automation and AI Index Series (section 8)</w:t>
      </w:r>
    </w:p>
    <w:p w14:paraId="0D386954" w14:textId="77777777" w:rsidR="00E26552" w:rsidRDefault="008C2D0B">
      <w:pPr>
        <w:pStyle w:val="ListParagraph"/>
      </w:pPr>
      <w:r>
        <w:t>ROBO Global</w:t>
      </w:r>
      <w:r>
        <w:rPr>
          <w:vertAlign w:val="superscript"/>
        </w:rPr>
        <w:t>®</w:t>
      </w:r>
      <w:r>
        <w:t xml:space="preserve"> Artificial Intelligence Index Series (section 9)</w:t>
      </w:r>
    </w:p>
    <w:p w14:paraId="0D386955" w14:textId="77777777" w:rsidR="00E26552" w:rsidRDefault="008C2D0B">
      <w:pPr>
        <w:pStyle w:val="ListParagraph"/>
      </w:pPr>
      <w:r>
        <w:t>ROBO Global</w:t>
      </w:r>
      <w:r>
        <w:rPr>
          <w:vertAlign w:val="superscript"/>
        </w:rPr>
        <w:t>®</w:t>
      </w:r>
      <w:r>
        <w:t xml:space="preserve"> Volatility Target Index Series (section 10)</w:t>
      </w:r>
    </w:p>
    <w:p w14:paraId="0D386956" w14:textId="77777777" w:rsidR="00E26552" w:rsidRDefault="008C2D0B">
      <w:pPr>
        <w:spacing w:after="160" w:line="259" w:lineRule="auto"/>
      </w:pPr>
      <w:r>
        <w:br w:type="page"/>
      </w:r>
    </w:p>
    <w:p w14:paraId="0D386957" w14:textId="77777777" w:rsidR="00E26552" w:rsidRDefault="008C2D0B">
      <w:pPr>
        <w:pStyle w:val="Heading1"/>
      </w:pPr>
      <w:bookmarkStart w:id="65" w:name="_Toc520378759"/>
      <w:bookmarkStart w:id="66" w:name="_Toc520378760"/>
      <w:bookmarkStart w:id="67" w:name="_Toc520378777"/>
      <w:bookmarkStart w:id="68" w:name="_Toc520378784"/>
      <w:bookmarkStart w:id="69" w:name="_Toc520378791"/>
      <w:bookmarkStart w:id="70" w:name="_Toc520378806"/>
      <w:bookmarkStart w:id="71" w:name="_Toc520378813"/>
      <w:bookmarkStart w:id="72" w:name="_Toc520378820"/>
      <w:bookmarkStart w:id="73" w:name="_Toc520378836"/>
      <w:bookmarkStart w:id="74" w:name="_Toc520378843"/>
      <w:bookmarkStart w:id="75" w:name="_Toc520378850"/>
      <w:bookmarkStart w:id="76" w:name="_Toc520378867"/>
      <w:bookmarkStart w:id="77" w:name="_Toc520378874"/>
      <w:bookmarkStart w:id="78" w:name="_Toc520378881"/>
      <w:bookmarkStart w:id="79" w:name="_Toc520378895"/>
      <w:bookmarkStart w:id="80" w:name="_Toc520378902"/>
      <w:bookmarkStart w:id="81" w:name="_Toc520378909"/>
      <w:bookmarkStart w:id="82" w:name="_Toc520378923"/>
      <w:bookmarkStart w:id="83" w:name="_Toc520378930"/>
      <w:bookmarkStart w:id="84" w:name="_Toc520378937"/>
      <w:bookmarkStart w:id="85" w:name="_Toc520378951"/>
      <w:bookmarkStart w:id="86" w:name="_Toc520378958"/>
      <w:bookmarkStart w:id="87" w:name="_Toc520378965"/>
      <w:bookmarkStart w:id="88" w:name="_Toc520378972"/>
      <w:bookmarkStart w:id="89" w:name="_Toc520378973"/>
      <w:bookmarkStart w:id="90" w:name="_Toc520378990"/>
      <w:bookmarkStart w:id="91" w:name="_Toc520378997"/>
      <w:bookmarkStart w:id="92" w:name="_Toc520379004"/>
      <w:bookmarkStart w:id="93" w:name="_Toc520379018"/>
      <w:bookmarkStart w:id="94" w:name="_Toc520379025"/>
      <w:bookmarkStart w:id="95" w:name="_Toc520379032"/>
      <w:bookmarkStart w:id="96" w:name="_Toc520379046"/>
      <w:bookmarkStart w:id="97" w:name="_Toc520379053"/>
      <w:bookmarkStart w:id="98" w:name="_Toc520379060"/>
      <w:bookmarkStart w:id="99" w:name="_Toc520379074"/>
      <w:bookmarkStart w:id="100" w:name="_Toc520379081"/>
      <w:bookmarkStart w:id="101" w:name="_Toc520379088"/>
      <w:bookmarkStart w:id="102" w:name="_Toc520379102"/>
      <w:bookmarkStart w:id="103" w:name="_Toc520379109"/>
      <w:bookmarkStart w:id="104" w:name="_Toc520379116"/>
      <w:bookmarkStart w:id="105" w:name="_Toc520379123"/>
      <w:bookmarkStart w:id="106" w:name="_Toc520379124"/>
      <w:bookmarkStart w:id="107" w:name="_Toc520379141"/>
      <w:bookmarkStart w:id="108" w:name="_Toc520379148"/>
      <w:bookmarkStart w:id="109" w:name="_Toc520379155"/>
      <w:bookmarkStart w:id="110" w:name="_Toc520379169"/>
      <w:bookmarkStart w:id="111" w:name="_Toc520379176"/>
      <w:bookmarkStart w:id="112" w:name="_Toc520379183"/>
      <w:bookmarkStart w:id="113" w:name="_Toc520379197"/>
      <w:bookmarkStart w:id="114" w:name="_Toc520379204"/>
      <w:bookmarkStart w:id="115" w:name="_Toc520379211"/>
      <w:bookmarkStart w:id="116" w:name="_Toc520379225"/>
      <w:bookmarkStart w:id="117" w:name="_Toc520379232"/>
      <w:bookmarkStart w:id="118" w:name="_Toc520379239"/>
      <w:bookmarkStart w:id="119" w:name="_Toc520379253"/>
      <w:bookmarkStart w:id="120" w:name="_Toc520379260"/>
      <w:bookmarkStart w:id="121" w:name="_Toc520379267"/>
      <w:bookmarkStart w:id="122" w:name="_Toc520379281"/>
      <w:bookmarkStart w:id="123" w:name="_Toc520379288"/>
      <w:bookmarkStart w:id="124" w:name="_Toc520379295"/>
      <w:bookmarkStart w:id="125" w:name="_Toc520379303"/>
      <w:bookmarkStart w:id="126" w:name="_Toc520379304"/>
      <w:bookmarkStart w:id="127" w:name="_Toc520379305"/>
      <w:bookmarkStart w:id="128" w:name="_Toc520379306"/>
      <w:bookmarkStart w:id="129" w:name="_Toc520379307"/>
      <w:bookmarkStart w:id="130" w:name="_Toc520379308"/>
      <w:bookmarkStart w:id="131" w:name="_Toc520379309"/>
      <w:bookmarkStart w:id="132" w:name="_Toc520379312"/>
      <w:bookmarkStart w:id="133" w:name="_Toc474145051"/>
      <w:bookmarkStart w:id="134" w:name="_Toc474146295"/>
      <w:bookmarkStart w:id="135" w:name="_Toc474146571"/>
      <w:bookmarkStart w:id="136" w:name="_Toc474146847"/>
      <w:bookmarkStart w:id="137" w:name="_Toc474147123"/>
      <w:bookmarkStart w:id="138" w:name="_Toc474147399"/>
      <w:bookmarkStart w:id="139" w:name="_Toc474147675"/>
      <w:bookmarkStart w:id="140" w:name="_Toc474147951"/>
      <w:bookmarkStart w:id="141" w:name="_Toc474150022"/>
      <w:bookmarkStart w:id="142" w:name="_Toc474150302"/>
      <w:bookmarkStart w:id="143" w:name="_Toc474150828"/>
      <w:bookmarkStart w:id="144" w:name="_Toc474151860"/>
      <w:bookmarkStart w:id="145" w:name="_Toc474152140"/>
      <w:bookmarkStart w:id="146" w:name="_Toc478419497"/>
      <w:bookmarkStart w:id="147" w:name="_Toc478419821"/>
      <w:bookmarkStart w:id="148" w:name="_Toc482975054"/>
      <w:bookmarkStart w:id="149" w:name="_Ref474149421"/>
      <w:bookmarkStart w:id="150" w:name="_Toc474150829"/>
      <w:bookmarkStart w:id="151" w:name="_Toc482975055"/>
      <w:bookmarkStart w:id="152" w:name="_Ref508169479"/>
      <w:bookmarkStart w:id="153" w:name="_Toc522772435"/>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r>
        <w:lastRenderedPageBreak/>
        <w:t>Index Management</w:t>
      </w:r>
      <w:bookmarkEnd w:id="149"/>
      <w:bookmarkEnd w:id="150"/>
      <w:bookmarkEnd w:id="151"/>
      <w:bookmarkEnd w:id="152"/>
      <w:bookmarkEnd w:id="153"/>
    </w:p>
    <w:p w14:paraId="0D386958" w14:textId="77777777" w:rsidR="00E26552" w:rsidRDefault="008C2D0B">
      <w:pPr>
        <w:pStyle w:val="Heading2"/>
      </w:pPr>
      <w:bookmarkStart w:id="154" w:name="_Toc474150830"/>
      <w:bookmarkStart w:id="155" w:name="_Toc482975056"/>
      <w:bookmarkStart w:id="156" w:name="_Toc522772436"/>
      <w:r>
        <w:t>Index Management Committee</w:t>
      </w:r>
      <w:bookmarkEnd w:id="154"/>
      <w:bookmarkEnd w:id="155"/>
      <w:bookmarkEnd w:id="156"/>
      <w:r>
        <w:t xml:space="preserve"> </w:t>
      </w:r>
    </w:p>
    <w:p w14:paraId="0D386959" w14:textId="77777777" w:rsidR="00E26552" w:rsidRDefault="008C2D0B">
      <w:pPr>
        <w:pStyle w:val="ListParagraph"/>
      </w:pPr>
      <w:bookmarkStart w:id="157" w:name="_Ref508169459"/>
      <w:r>
        <w:t xml:space="preserve">The Index Management Committee is responsible for the management and implementation of these rules, for their continuing fitness for purpose, and therefore for any </w:t>
      </w:r>
      <w:r>
        <w:t xml:space="preserve">periodic amendments thereto.  It is also responsible for overseeing the actions of the index Calculation Agent, and in the event of the rules not providing a clear process for the management of any situation, for determining the process to be followed, if </w:t>
      </w:r>
      <w:r>
        <w:t>appropriate after reference to the Index Consultative Group and / or Calculation Agent.</w:t>
      </w:r>
      <w:bookmarkEnd w:id="157"/>
    </w:p>
    <w:p w14:paraId="0D38695A" w14:textId="77777777" w:rsidR="00E26552" w:rsidRDefault="008C2D0B">
      <w:pPr>
        <w:pStyle w:val="ListParagraph"/>
      </w:pPr>
      <w:r>
        <w:t>The committee is composed of a chairman appointed by ROBO Global</w:t>
      </w:r>
      <w:r>
        <w:rPr>
          <w:vertAlign w:val="superscript"/>
        </w:rPr>
        <w:t>®</w:t>
      </w:r>
      <w:r>
        <w:t xml:space="preserve"> LLC, and of ROBO Global</w:t>
      </w:r>
      <w:r>
        <w:rPr>
          <w:vertAlign w:val="superscript"/>
        </w:rPr>
        <w:t>®</w:t>
      </w:r>
      <w:r>
        <w:t xml:space="preserve"> LLC staff. Additionally, there is independent expert representation from the </w:t>
      </w:r>
      <w:r>
        <w:t>index industry, and one staff member from the index Calculation Agent is invited to attend in a non-voting capacity.</w:t>
      </w:r>
    </w:p>
    <w:p w14:paraId="0D38695B" w14:textId="77777777" w:rsidR="00E26552" w:rsidRDefault="008C2D0B">
      <w:pPr>
        <w:pStyle w:val="ListParagraph"/>
        <w:rPr>
          <w:color w:val="0563C1" w:themeColor="hyperlink"/>
          <w:u w:val="single" w:color="0000FF"/>
        </w:rPr>
      </w:pPr>
      <w:r>
        <w:t>Members of the Index Management Committee may at any time recommend changes to these Rules (including the Index construction criteria) by submitting any proposed changes for consideration and approval in advance of the next quarterly Scheduled Determinatio</w:t>
      </w:r>
      <w:r>
        <w:t xml:space="preserve">n Date. Except in exceptional circumstances new rules and rules adjustments will become effective after the following review, and after being announced via the methods outlined in paragraph </w:t>
      </w:r>
      <w:r>
        <w:fldChar w:fldCharType="begin"/>
      </w:r>
      <w:r>
        <w:instrText xml:space="preserve"> REF _Ref474098248 \r \h </w:instrText>
      </w:r>
      <w:r>
        <w:fldChar w:fldCharType="separate"/>
      </w:r>
      <w:r>
        <w:t>2.4</w:t>
      </w:r>
      <w:r>
        <w:fldChar w:fldCharType="end"/>
      </w:r>
      <w:r>
        <w:t>.</w:t>
      </w:r>
    </w:p>
    <w:p w14:paraId="0D38695C" w14:textId="77777777" w:rsidR="00E26552" w:rsidRDefault="008C2D0B">
      <w:pPr>
        <w:pStyle w:val="ListParagraph"/>
      </w:pPr>
      <w:bookmarkStart w:id="158" w:name="_Ref474098248"/>
      <w:r>
        <w:t xml:space="preserve">Following approval by the Index Management Committee, such changes shall be implemented by way of an update to these rules, which shall be published on </w:t>
      </w:r>
      <w:hyperlink r:id="rId11" w:history="1">
        <w:r>
          <w:rPr>
            <w:rStyle w:val="Hyperlink"/>
          </w:rPr>
          <w:t>www.roboglobal.com</w:t>
        </w:r>
      </w:hyperlink>
      <w:r>
        <w:t>.</w:t>
      </w:r>
      <w:bookmarkEnd w:id="158"/>
    </w:p>
    <w:p w14:paraId="0D38695D" w14:textId="77777777" w:rsidR="00E26552" w:rsidRDefault="008C2D0B">
      <w:pPr>
        <w:pStyle w:val="ListParagraph"/>
      </w:pPr>
      <w:r>
        <w:t xml:space="preserve">The Index </w:t>
      </w:r>
      <w:r>
        <w:t xml:space="preserve">Management Committee convenes on a quarterly basis between the collection date for review determination data and the implementation of each quarterly review.     </w:t>
      </w:r>
    </w:p>
    <w:p w14:paraId="0D38695E" w14:textId="77777777" w:rsidR="00E26552" w:rsidRDefault="008C2D0B">
      <w:pPr>
        <w:pStyle w:val="Heading2"/>
      </w:pPr>
      <w:bookmarkStart w:id="159" w:name="_Toc482975057"/>
      <w:bookmarkStart w:id="160" w:name="_Toc522772437"/>
      <w:r>
        <w:t>Index Consultative Group</w:t>
      </w:r>
      <w:bookmarkEnd w:id="159"/>
      <w:bookmarkEnd w:id="160"/>
    </w:p>
    <w:p w14:paraId="0D38695F" w14:textId="77777777" w:rsidR="00E26552" w:rsidRDefault="008C2D0B">
      <w:pPr>
        <w:pStyle w:val="ListParagraph"/>
      </w:pPr>
      <w:bookmarkStart w:id="161" w:name="_Ref508169438"/>
      <w:r>
        <w:t>The Index Consultative Group</w:t>
      </w:r>
      <w:r>
        <w:rPr>
          <w:b/>
        </w:rPr>
        <w:t xml:space="preserve"> </w:t>
      </w:r>
      <w:r>
        <w:t>is convened by ROBO Global</w:t>
      </w:r>
      <w:r>
        <w:rPr>
          <w:vertAlign w:val="superscript"/>
        </w:rPr>
        <w:t>®</w:t>
      </w:r>
      <w:r>
        <w:t xml:space="preserve"> LLC on a re</w:t>
      </w:r>
      <w:r>
        <w:t>gular basis, to provide independent advice into the indices’ design, fitness for purpose, and into the practical implementation of the rules. Its members are appointed by ROBO Global</w:t>
      </w:r>
      <w:r>
        <w:rPr>
          <w:vertAlign w:val="superscript"/>
        </w:rPr>
        <w:t>®</w:t>
      </w:r>
      <w:r>
        <w:t xml:space="preserve"> LLC and are drawn from those with particular knowledge of and expertise </w:t>
      </w:r>
      <w:r>
        <w:t>in each index series’ area of focus, and from users of the indices.</w:t>
      </w:r>
      <w:bookmarkEnd w:id="161"/>
    </w:p>
    <w:p w14:paraId="0D386960" w14:textId="77777777" w:rsidR="00E26552" w:rsidRDefault="008C2D0B">
      <w:pPr>
        <w:pStyle w:val="Heading2"/>
      </w:pPr>
      <w:bookmarkStart w:id="162" w:name="_Toc522772438"/>
      <w:r>
        <w:t>Calculation Agent</w:t>
      </w:r>
      <w:bookmarkEnd w:id="162"/>
    </w:p>
    <w:p w14:paraId="0D386961" w14:textId="77777777" w:rsidR="00E26552" w:rsidRDefault="008C2D0B">
      <w:pPr>
        <w:pStyle w:val="ListParagraph"/>
      </w:pPr>
      <w:bookmarkStart w:id="163" w:name="_Ref482975321"/>
      <w:r>
        <w:t>The index Calculation Agent carries out the day-to-day calculation and publishing of the indices and the management and implementation of day-to-day corporate actions.</w:t>
      </w:r>
    </w:p>
    <w:p w14:paraId="0D386962" w14:textId="77777777" w:rsidR="00E26552" w:rsidRDefault="008C2D0B">
      <w:pPr>
        <w:pStyle w:val="ListParagraph"/>
      </w:pPr>
      <w:bookmarkStart w:id="164" w:name="_Hlk520789794"/>
      <w:r>
        <w:t>RO</w:t>
      </w:r>
      <w:r>
        <w:t>BO Global</w:t>
      </w:r>
      <w:r>
        <w:rPr>
          <w:vertAlign w:val="superscript"/>
        </w:rPr>
        <w:t>®</w:t>
      </w:r>
      <w:r>
        <w:t xml:space="preserve"> is responsible for carrying out the periodic reviews of the indices, which are implemented by the index Calculation Agent.</w:t>
      </w:r>
    </w:p>
    <w:bookmarkEnd w:id="164"/>
    <w:p w14:paraId="0D386963" w14:textId="77777777" w:rsidR="00E26552" w:rsidRDefault="008C2D0B">
      <w:pPr>
        <w:pStyle w:val="ListParagraph"/>
      </w:pPr>
      <w:r>
        <w:t>Where an extraordinary event occurs or is occurring, the Calculation Agent shall be responsible for implementing the proce</w:t>
      </w:r>
      <w:r>
        <w:t xml:space="preserve">dures described in Section </w:t>
      </w:r>
      <w:r>
        <w:fldChar w:fldCharType="begin"/>
      </w:r>
      <w:r>
        <w:instrText xml:space="preserve"> REF _Ref474142744 \r \h </w:instrText>
      </w:r>
      <w:r>
        <w:fldChar w:fldCharType="separate"/>
      </w:r>
      <w:r>
        <w:t>5</w:t>
      </w:r>
      <w:r>
        <w:fldChar w:fldCharType="end"/>
      </w:r>
      <w:r>
        <w:t xml:space="preserve"> of these rules.</w:t>
      </w:r>
      <w:bookmarkEnd w:id="163"/>
      <w:r>
        <w:t xml:space="preserve"> </w:t>
      </w:r>
    </w:p>
    <w:p w14:paraId="0D386964" w14:textId="77777777" w:rsidR="00E26552" w:rsidRDefault="008C2D0B">
      <w:pPr>
        <w:pStyle w:val="ListParagraph"/>
      </w:pPr>
      <w:bookmarkStart w:id="165" w:name="_Ref482975322"/>
      <w:r>
        <w:t>Where an index calculation error occurs, the Calculation Agent is responsible for informing the Index Management Commi</w:t>
      </w:r>
      <w:r>
        <w:t>ttee at the earliest possible opportunity, and for following the rules and procedures outlined in the ROBO Global</w:t>
      </w:r>
      <w:r>
        <w:rPr>
          <w:vertAlign w:val="superscript"/>
        </w:rPr>
        <w:t>®</w:t>
      </w:r>
      <w:r>
        <w:t xml:space="preserve"> Index Recalculation Policy.</w:t>
      </w:r>
      <w:bookmarkEnd w:id="165"/>
      <w:r>
        <w:t xml:space="preserve"> </w:t>
      </w:r>
      <w:bookmarkStart w:id="166" w:name="_Toc473216371"/>
      <w:bookmarkStart w:id="167" w:name="_Toc473315715"/>
      <w:bookmarkStart w:id="168" w:name="_Toc473316363"/>
      <w:bookmarkStart w:id="169" w:name="_Toc473216372"/>
      <w:bookmarkStart w:id="170" w:name="_Toc473315716"/>
      <w:bookmarkStart w:id="171" w:name="_Toc473316364"/>
      <w:bookmarkStart w:id="172" w:name="_Toc473216374"/>
      <w:bookmarkStart w:id="173" w:name="_Toc473216375"/>
      <w:bookmarkStart w:id="174" w:name="_Toc473216377"/>
      <w:bookmarkStart w:id="175" w:name="_Toc474145056"/>
      <w:bookmarkStart w:id="176" w:name="_Toc474146300"/>
      <w:bookmarkStart w:id="177" w:name="_Toc474146576"/>
      <w:bookmarkStart w:id="178" w:name="_Toc474146852"/>
      <w:bookmarkStart w:id="179" w:name="_Toc474147128"/>
      <w:bookmarkStart w:id="180" w:name="_Toc474147404"/>
      <w:bookmarkStart w:id="181" w:name="_Toc474147680"/>
      <w:bookmarkStart w:id="182" w:name="_Toc474147956"/>
      <w:bookmarkStart w:id="183" w:name="_Toc474150027"/>
      <w:bookmarkStart w:id="184" w:name="_Toc474150307"/>
      <w:bookmarkStart w:id="185" w:name="_Toc474150833"/>
      <w:bookmarkStart w:id="186" w:name="_Toc474151865"/>
      <w:bookmarkStart w:id="187" w:name="_Toc474152145"/>
      <w:bookmarkStart w:id="188" w:name="_Toc478419502"/>
      <w:bookmarkStart w:id="189" w:name="_Toc478419826"/>
      <w:bookmarkStart w:id="190" w:name="_Toc482975059"/>
      <w:bookmarkStart w:id="191" w:name="_Toc483393190"/>
      <w:bookmarkStart w:id="192" w:name="_Toc473216378"/>
      <w:bookmarkStart w:id="193" w:name="_Toc474145057"/>
      <w:bookmarkStart w:id="194" w:name="_Toc474146301"/>
      <w:bookmarkStart w:id="195" w:name="_Toc474146577"/>
      <w:bookmarkStart w:id="196" w:name="_Toc474146853"/>
      <w:bookmarkStart w:id="197" w:name="_Toc474147129"/>
      <w:bookmarkStart w:id="198" w:name="_Toc474147405"/>
      <w:bookmarkStart w:id="199" w:name="_Toc474147681"/>
      <w:bookmarkStart w:id="200" w:name="_Toc474147957"/>
      <w:bookmarkStart w:id="201" w:name="_Toc474150028"/>
      <w:bookmarkStart w:id="202" w:name="_Toc474150308"/>
      <w:bookmarkStart w:id="203" w:name="_Toc474150834"/>
      <w:bookmarkStart w:id="204" w:name="_Toc474151866"/>
      <w:bookmarkStart w:id="205" w:name="_Toc474152146"/>
      <w:bookmarkStart w:id="206" w:name="_Toc478419503"/>
      <w:bookmarkStart w:id="207" w:name="_Toc478419827"/>
      <w:bookmarkStart w:id="208" w:name="_Toc482975060"/>
      <w:bookmarkStart w:id="209" w:name="_Toc483393191"/>
      <w:bookmarkStart w:id="210" w:name="_Toc474145058"/>
      <w:bookmarkStart w:id="211" w:name="_Toc474146302"/>
      <w:bookmarkStart w:id="212" w:name="_Toc474146578"/>
      <w:bookmarkStart w:id="213" w:name="_Toc474146854"/>
      <w:bookmarkStart w:id="214" w:name="_Toc474147130"/>
      <w:bookmarkStart w:id="215" w:name="_Toc474147406"/>
      <w:bookmarkStart w:id="216" w:name="_Toc474147682"/>
      <w:bookmarkStart w:id="217" w:name="_Toc474147958"/>
      <w:bookmarkStart w:id="218" w:name="_Toc474150029"/>
      <w:bookmarkStart w:id="219" w:name="_Toc474150309"/>
      <w:bookmarkStart w:id="220" w:name="_Toc474150835"/>
      <w:bookmarkStart w:id="221" w:name="_Toc474151867"/>
      <w:bookmarkStart w:id="222" w:name="_Toc474152147"/>
      <w:bookmarkStart w:id="223" w:name="_Toc478419504"/>
      <w:bookmarkStart w:id="224" w:name="_Toc478419828"/>
      <w:bookmarkStart w:id="225" w:name="_Toc482975061"/>
      <w:bookmarkStart w:id="226" w:name="_Toc474145059"/>
      <w:bookmarkStart w:id="227" w:name="_Toc474146303"/>
      <w:bookmarkStart w:id="228" w:name="_Toc474146579"/>
      <w:bookmarkStart w:id="229" w:name="_Toc474146855"/>
      <w:bookmarkStart w:id="230" w:name="_Toc474147131"/>
      <w:bookmarkStart w:id="231" w:name="_Toc474147407"/>
      <w:bookmarkStart w:id="232" w:name="_Toc474147683"/>
      <w:bookmarkStart w:id="233" w:name="_Toc474147959"/>
      <w:bookmarkStart w:id="234" w:name="_Toc474150030"/>
      <w:bookmarkStart w:id="235" w:name="_Toc474150310"/>
      <w:bookmarkStart w:id="236" w:name="_Toc474150836"/>
      <w:bookmarkStart w:id="237" w:name="_Toc474151868"/>
      <w:bookmarkStart w:id="238" w:name="_Toc474152148"/>
      <w:bookmarkStart w:id="239" w:name="_Toc478419505"/>
      <w:bookmarkStart w:id="240" w:name="_Toc478419829"/>
      <w:bookmarkStart w:id="241" w:name="_Toc482975062"/>
      <w:bookmarkStart w:id="242" w:name="_Toc483393193"/>
      <w:bookmarkStart w:id="243" w:name="_Toc474145060"/>
      <w:bookmarkStart w:id="244" w:name="_Toc474146304"/>
      <w:bookmarkStart w:id="245" w:name="_Toc474146580"/>
      <w:bookmarkStart w:id="246" w:name="_Toc474146856"/>
      <w:bookmarkStart w:id="247" w:name="_Toc474147132"/>
      <w:bookmarkStart w:id="248" w:name="_Toc474147408"/>
      <w:bookmarkStart w:id="249" w:name="_Toc474147684"/>
      <w:bookmarkStart w:id="250" w:name="_Toc474147960"/>
      <w:bookmarkStart w:id="251" w:name="_Toc474150031"/>
      <w:bookmarkStart w:id="252" w:name="_Toc474150311"/>
      <w:bookmarkStart w:id="253" w:name="_Toc474150837"/>
      <w:bookmarkStart w:id="254" w:name="_Toc474151869"/>
      <w:bookmarkStart w:id="255" w:name="_Toc474152149"/>
      <w:bookmarkStart w:id="256" w:name="_Toc478419506"/>
      <w:bookmarkStart w:id="257" w:name="_Toc478419830"/>
      <w:bookmarkStart w:id="258" w:name="_Toc482975063"/>
      <w:bookmarkStart w:id="259" w:name="_Toc474145061"/>
      <w:bookmarkStart w:id="260" w:name="_Toc474146305"/>
      <w:bookmarkStart w:id="261" w:name="_Toc474146581"/>
      <w:bookmarkStart w:id="262" w:name="_Toc474146857"/>
      <w:bookmarkStart w:id="263" w:name="_Toc474147133"/>
      <w:bookmarkStart w:id="264" w:name="_Toc474147409"/>
      <w:bookmarkStart w:id="265" w:name="_Toc474147685"/>
      <w:bookmarkStart w:id="266" w:name="_Toc474147961"/>
      <w:bookmarkStart w:id="267" w:name="_Toc474150032"/>
      <w:bookmarkStart w:id="268" w:name="_Toc474150312"/>
      <w:bookmarkStart w:id="269" w:name="_Toc474150838"/>
      <w:bookmarkStart w:id="270" w:name="_Toc474151870"/>
      <w:bookmarkStart w:id="271" w:name="_Toc474152150"/>
      <w:bookmarkStart w:id="272" w:name="_Toc478419507"/>
      <w:bookmarkStart w:id="273" w:name="_Toc478419831"/>
      <w:bookmarkStart w:id="274" w:name="_Toc482975064"/>
      <w:bookmarkStart w:id="275" w:name="_Toc483393195"/>
      <w:bookmarkStart w:id="276" w:name="_Toc474145062"/>
      <w:bookmarkStart w:id="277" w:name="_Toc474146306"/>
      <w:bookmarkStart w:id="278" w:name="_Toc474146582"/>
      <w:bookmarkStart w:id="279" w:name="_Toc474146858"/>
      <w:bookmarkStart w:id="280" w:name="_Toc474147134"/>
      <w:bookmarkStart w:id="281" w:name="_Toc474147410"/>
      <w:bookmarkStart w:id="282" w:name="_Toc474147686"/>
      <w:bookmarkStart w:id="283" w:name="_Toc474147962"/>
      <w:bookmarkStart w:id="284" w:name="_Toc474150033"/>
      <w:bookmarkStart w:id="285" w:name="_Toc474150313"/>
      <w:bookmarkStart w:id="286" w:name="_Toc474150839"/>
      <w:bookmarkStart w:id="287" w:name="_Toc474151871"/>
      <w:bookmarkStart w:id="288" w:name="_Toc474152151"/>
      <w:bookmarkStart w:id="289" w:name="_Toc478419508"/>
      <w:bookmarkStart w:id="290" w:name="_Toc478419832"/>
      <w:bookmarkStart w:id="291" w:name="_Toc482975065"/>
      <w:bookmarkStart w:id="292" w:name="_Toc473216380"/>
      <w:bookmarkStart w:id="293" w:name="_Toc474145063"/>
      <w:bookmarkStart w:id="294" w:name="_Toc474146307"/>
      <w:bookmarkStart w:id="295" w:name="_Toc474146583"/>
      <w:bookmarkStart w:id="296" w:name="_Toc474146859"/>
      <w:bookmarkStart w:id="297" w:name="_Toc474147135"/>
      <w:bookmarkStart w:id="298" w:name="_Toc474147411"/>
      <w:bookmarkStart w:id="299" w:name="_Toc474147687"/>
      <w:bookmarkStart w:id="300" w:name="_Toc474147963"/>
      <w:bookmarkStart w:id="301" w:name="_Toc474150034"/>
      <w:bookmarkStart w:id="302" w:name="_Toc474150314"/>
      <w:bookmarkStart w:id="303" w:name="_Toc474150840"/>
      <w:bookmarkStart w:id="304" w:name="_Toc474151872"/>
      <w:bookmarkStart w:id="305" w:name="_Toc474152152"/>
      <w:bookmarkStart w:id="306" w:name="_Toc478419509"/>
      <w:bookmarkStart w:id="307" w:name="_Toc478419833"/>
      <w:bookmarkStart w:id="308" w:name="_Toc482975066"/>
      <w:bookmarkStart w:id="309" w:name="_Toc483393197"/>
      <w:bookmarkStart w:id="310" w:name="_Toc473216381"/>
      <w:bookmarkStart w:id="311" w:name="_Toc474145064"/>
      <w:bookmarkStart w:id="312" w:name="_Toc474146308"/>
      <w:bookmarkStart w:id="313" w:name="_Toc474146584"/>
      <w:bookmarkStart w:id="314" w:name="_Toc474146860"/>
      <w:bookmarkStart w:id="315" w:name="_Toc474147136"/>
      <w:bookmarkStart w:id="316" w:name="_Toc474147412"/>
      <w:bookmarkStart w:id="317" w:name="_Toc474147688"/>
      <w:bookmarkStart w:id="318" w:name="_Toc474147964"/>
      <w:bookmarkStart w:id="319" w:name="_Toc474150035"/>
      <w:bookmarkStart w:id="320" w:name="_Toc474150315"/>
      <w:bookmarkStart w:id="321" w:name="_Toc474150841"/>
      <w:bookmarkStart w:id="322" w:name="_Toc474151873"/>
      <w:bookmarkStart w:id="323" w:name="_Toc474152153"/>
      <w:bookmarkStart w:id="324" w:name="_Toc478419510"/>
      <w:bookmarkStart w:id="325" w:name="_Toc478419834"/>
      <w:bookmarkStart w:id="326" w:name="_Toc482975067"/>
      <w:bookmarkStart w:id="327" w:name="_Toc483393198"/>
      <w:bookmarkStart w:id="328" w:name="_Toc474145065"/>
      <w:bookmarkStart w:id="329" w:name="_Toc474146309"/>
      <w:bookmarkStart w:id="330" w:name="_Toc474146585"/>
      <w:bookmarkStart w:id="331" w:name="_Toc474146861"/>
      <w:bookmarkStart w:id="332" w:name="_Toc474147137"/>
      <w:bookmarkStart w:id="333" w:name="_Toc474147413"/>
      <w:bookmarkStart w:id="334" w:name="_Toc474147689"/>
      <w:bookmarkStart w:id="335" w:name="_Toc474147965"/>
      <w:bookmarkStart w:id="336" w:name="_Toc474150036"/>
      <w:bookmarkStart w:id="337" w:name="_Toc474150316"/>
      <w:bookmarkStart w:id="338" w:name="_Toc474150842"/>
      <w:bookmarkStart w:id="339" w:name="_Toc474151874"/>
      <w:bookmarkStart w:id="340" w:name="_Toc474152154"/>
      <w:bookmarkStart w:id="341" w:name="_Toc478419511"/>
      <w:bookmarkStart w:id="342" w:name="_Toc478419835"/>
      <w:bookmarkStart w:id="343" w:name="_Toc482975068"/>
      <w:bookmarkStart w:id="344" w:name="_Toc474145066"/>
      <w:bookmarkStart w:id="345" w:name="_Toc474146310"/>
      <w:bookmarkStart w:id="346" w:name="_Toc474146586"/>
      <w:bookmarkStart w:id="347" w:name="_Toc474146862"/>
      <w:bookmarkStart w:id="348" w:name="_Toc474147138"/>
      <w:bookmarkStart w:id="349" w:name="_Toc474147414"/>
      <w:bookmarkStart w:id="350" w:name="_Toc474147690"/>
      <w:bookmarkStart w:id="351" w:name="_Toc474147966"/>
      <w:bookmarkStart w:id="352" w:name="_Toc474150037"/>
      <w:bookmarkStart w:id="353" w:name="_Toc474150317"/>
      <w:bookmarkStart w:id="354" w:name="_Toc474150843"/>
      <w:bookmarkStart w:id="355" w:name="_Toc474151875"/>
      <w:bookmarkStart w:id="356" w:name="_Toc474152155"/>
      <w:bookmarkStart w:id="357" w:name="_Toc478419512"/>
      <w:bookmarkStart w:id="358" w:name="_Toc478419836"/>
      <w:bookmarkStart w:id="359" w:name="_Toc482975069"/>
      <w:bookmarkStart w:id="360" w:name="_Toc483393200"/>
      <w:bookmarkStart w:id="361" w:name="_Toc474145067"/>
      <w:bookmarkStart w:id="362" w:name="_Toc474146311"/>
      <w:bookmarkStart w:id="363" w:name="_Toc474146587"/>
      <w:bookmarkStart w:id="364" w:name="_Toc474146863"/>
      <w:bookmarkStart w:id="365" w:name="_Toc474147139"/>
      <w:bookmarkStart w:id="366" w:name="_Toc474147415"/>
      <w:bookmarkStart w:id="367" w:name="_Toc474147691"/>
      <w:bookmarkStart w:id="368" w:name="_Toc474147967"/>
      <w:bookmarkStart w:id="369" w:name="_Toc474150038"/>
      <w:bookmarkStart w:id="370" w:name="_Toc474150318"/>
      <w:bookmarkStart w:id="371" w:name="_Toc474150844"/>
      <w:bookmarkStart w:id="372" w:name="_Toc474151876"/>
      <w:bookmarkStart w:id="373" w:name="_Toc474152156"/>
      <w:bookmarkStart w:id="374" w:name="_Toc478419513"/>
      <w:bookmarkStart w:id="375" w:name="_Toc478419837"/>
      <w:bookmarkStart w:id="376" w:name="_Toc482975070"/>
      <w:bookmarkStart w:id="377" w:name="_Toc473216383"/>
      <w:bookmarkStart w:id="378" w:name="_Toc474145068"/>
      <w:bookmarkStart w:id="379" w:name="_Toc474146312"/>
      <w:bookmarkStart w:id="380" w:name="_Toc474146588"/>
      <w:bookmarkStart w:id="381" w:name="_Toc474146864"/>
      <w:bookmarkStart w:id="382" w:name="_Toc474147140"/>
      <w:bookmarkStart w:id="383" w:name="_Toc474147416"/>
      <w:bookmarkStart w:id="384" w:name="_Toc474147692"/>
      <w:bookmarkStart w:id="385" w:name="_Toc474147968"/>
      <w:bookmarkStart w:id="386" w:name="_Toc474150039"/>
      <w:bookmarkStart w:id="387" w:name="_Toc474150319"/>
      <w:bookmarkStart w:id="388" w:name="_Toc474150845"/>
      <w:bookmarkStart w:id="389" w:name="_Toc474151877"/>
      <w:bookmarkStart w:id="390" w:name="_Toc474152157"/>
      <w:bookmarkStart w:id="391" w:name="_Toc478419514"/>
      <w:bookmarkStart w:id="392" w:name="_Toc478419838"/>
      <w:bookmarkStart w:id="393" w:name="_Toc482975071"/>
      <w:bookmarkStart w:id="394" w:name="_Toc483393202"/>
      <w:bookmarkStart w:id="395" w:name="_Toc473216384"/>
      <w:bookmarkStart w:id="396" w:name="_Toc474145069"/>
      <w:bookmarkStart w:id="397" w:name="_Toc474146313"/>
      <w:bookmarkStart w:id="398" w:name="_Toc474146589"/>
      <w:bookmarkStart w:id="399" w:name="_Toc474146865"/>
      <w:bookmarkStart w:id="400" w:name="_Toc474147141"/>
      <w:bookmarkStart w:id="401" w:name="_Toc474147417"/>
      <w:bookmarkStart w:id="402" w:name="_Toc474147693"/>
      <w:bookmarkStart w:id="403" w:name="_Toc474147969"/>
      <w:bookmarkStart w:id="404" w:name="_Toc474150040"/>
      <w:bookmarkStart w:id="405" w:name="_Toc474150320"/>
      <w:bookmarkStart w:id="406" w:name="_Toc474150846"/>
      <w:bookmarkStart w:id="407" w:name="_Toc474151878"/>
      <w:bookmarkStart w:id="408" w:name="_Toc474152158"/>
      <w:bookmarkStart w:id="409" w:name="_Toc478419515"/>
      <w:bookmarkStart w:id="410" w:name="_Toc478419839"/>
      <w:bookmarkStart w:id="411" w:name="_Toc482975072"/>
      <w:bookmarkStart w:id="412" w:name="_Toc483393203"/>
      <w:bookmarkStart w:id="413" w:name="_Toc474145070"/>
      <w:bookmarkStart w:id="414" w:name="_Toc474146314"/>
      <w:bookmarkStart w:id="415" w:name="_Toc474146590"/>
      <w:bookmarkStart w:id="416" w:name="_Toc474146866"/>
      <w:bookmarkStart w:id="417" w:name="_Toc474147142"/>
      <w:bookmarkStart w:id="418" w:name="_Toc474147418"/>
      <w:bookmarkStart w:id="419" w:name="_Toc474147694"/>
      <w:bookmarkStart w:id="420" w:name="_Toc474147970"/>
      <w:bookmarkStart w:id="421" w:name="_Toc474150041"/>
      <w:bookmarkStart w:id="422" w:name="_Toc474150321"/>
      <w:bookmarkStart w:id="423" w:name="_Toc474150847"/>
      <w:bookmarkStart w:id="424" w:name="_Toc474151879"/>
      <w:bookmarkStart w:id="425" w:name="_Toc474152159"/>
      <w:bookmarkStart w:id="426" w:name="_Toc478419516"/>
      <w:bookmarkStart w:id="427" w:name="_Toc478419840"/>
      <w:bookmarkStart w:id="428" w:name="_Toc482975073"/>
      <w:bookmarkStart w:id="429" w:name="_Toc474145071"/>
      <w:bookmarkStart w:id="430" w:name="_Toc474146315"/>
      <w:bookmarkStart w:id="431" w:name="_Toc474146591"/>
      <w:bookmarkStart w:id="432" w:name="_Toc474146867"/>
      <w:bookmarkStart w:id="433" w:name="_Toc474147143"/>
      <w:bookmarkStart w:id="434" w:name="_Toc474147419"/>
      <w:bookmarkStart w:id="435" w:name="_Toc474147695"/>
      <w:bookmarkStart w:id="436" w:name="_Toc474147971"/>
      <w:bookmarkStart w:id="437" w:name="_Toc474150042"/>
      <w:bookmarkStart w:id="438" w:name="_Toc474150322"/>
      <w:bookmarkStart w:id="439" w:name="_Toc474150848"/>
      <w:bookmarkStart w:id="440" w:name="_Toc474151880"/>
      <w:bookmarkStart w:id="441" w:name="_Toc474152160"/>
      <w:bookmarkStart w:id="442" w:name="_Toc478419517"/>
      <w:bookmarkStart w:id="443" w:name="_Toc478419841"/>
      <w:bookmarkStart w:id="444" w:name="_Toc482975074"/>
      <w:bookmarkStart w:id="445" w:name="_Toc483393205"/>
      <w:bookmarkStart w:id="446" w:name="_Toc474145072"/>
      <w:bookmarkStart w:id="447" w:name="_Toc474146316"/>
      <w:bookmarkStart w:id="448" w:name="_Toc474146592"/>
      <w:bookmarkStart w:id="449" w:name="_Toc474146868"/>
      <w:bookmarkStart w:id="450" w:name="_Toc474147144"/>
      <w:bookmarkStart w:id="451" w:name="_Toc474147420"/>
      <w:bookmarkStart w:id="452" w:name="_Toc474147696"/>
      <w:bookmarkStart w:id="453" w:name="_Toc474147972"/>
      <w:bookmarkStart w:id="454" w:name="_Toc474150043"/>
      <w:bookmarkStart w:id="455" w:name="_Toc474150323"/>
      <w:bookmarkStart w:id="456" w:name="_Toc474150849"/>
      <w:bookmarkStart w:id="457" w:name="_Toc474151881"/>
      <w:bookmarkStart w:id="458" w:name="_Toc474152161"/>
      <w:bookmarkStart w:id="459" w:name="_Toc478419518"/>
      <w:bookmarkStart w:id="460" w:name="_Toc478419842"/>
      <w:bookmarkStart w:id="461" w:name="_Toc482975075"/>
      <w:bookmarkStart w:id="462" w:name="_Toc474145073"/>
      <w:bookmarkStart w:id="463" w:name="_Toc474146317"/>
      <w:bookmarkStart w:id="464" w:name="_Toc474146593"/>
      <w:bookmarkStart w:id="465" w:name="_Toc474146869"/>
      <w:bookmarkStart w:id="466" w:name="_Toc474147145"/>
      <w:bookmarkStart w:id="467" w:name="_Toc474147421"/>
      <w:bookmarkStart w:id="468" w:name="_Toc474147697"/>
      <w:bookmarkStart w:id="469" w:name="_Toc474147973"/>
      <w:bookmarkStart w:id="470" w:name="_Toc474150044"/>
      <w:bookmarkStart w:id="471" w:name="_Toc474150324"/>
      <w:bookmarkStart w:id="472" w:name="_Toc474150850"/>
      <w:bookmarkStart w:id="473" w:name="_Toc474151882"/>
      <w:bookmarkStart w:id="474" w:name="_Toc474152162"/>
      <w:bookmarkStart w:id="475" w:name="_Toc478419519"/>
      <w:bookmarkStart w:id="476" w:name="_Toc478419843"/>
      <w:bookmarkStart w:id="477" w:name="_Toc482975076"/>
      <w:bookmarkStart w:id="478" w:name="_Toc483393207"/>
      <w:bookmarkStart w:id="479" w:name="_Toc474145074"/>
      <w:bookmarkStart w:id="480" w:name="_Toc474146318"/>
      <w:bookmarkStart w:id="481" w:name="_Toc474146594"/>
      <w:bookmarkStart w:id="482" w:name="_Toc474146870"/>
      <w:bookmarkStart w:id="483" w:name="_Toc474147146"/>
      <w:bookmarkStart w:id="484" w:name="_Toc474147422"/>
      <w:bookmarkStart w:id="485" w:name="_Toc474147698"/>
      <w:bookmarkStart w:id="486" w:name="_Toc474147974"/>
      <w:bookmarkStart w:id="487" w:name="_Toc474150045"/>
      <w:bookmarkStart w:id="488" w:name="_Toc474150325"/>
      <w:bookmarkStart w:id="489" w:name="_Toc474150851"/>
      <w:bookmarkStart w:id="490" w:name="_Toc474151883"/>
      <w:bookmarkStart w:id="491" w:name="_Toc474152163"/>
      <w:bookmarkStart w:id="492" w:name="_Toc478419520"/>
      <w:bookmarkStart w:id="493" w:name="_Toc478419844"/>
      <w:bookmarkStart w:id="494" w:name="_Toc482975077"/>
      <w:bookmarkStart w:id="495" w:name="_Toc474145075"/>
      <w:bookmarkStart w:id="496" w:name="_Toc474146319"/>
      <w:bookmarkStart w:id="497" w:name="_Toc474146595"/>
      <w:bookmarkStart w:id="498" w:name="_Toc474146871"/>
      <w:bookmarkStart w:id="499" w:name="_Toc474147147"/>
      <w:bookmarkStart w:id="500" w:name="_Toc474147423"/>
      <w:bookmarkStart w:id="501" w:name="_Toc474147699"/>
      <w:bookmarkStart w:id="502" w:name="_Toc474147975"/>
      <w:bookmarkStart w:id="503" w:name="_Toc474150046"/>
      <w:bookmarkStart w:id="504" w:name="_Toc474150326"/>
      <w:bookmarkStart w:id="505" w:name="_Toc474150852"/>
      <w:bookmarkStart w:id="506" w:name="_Toc474151884"/>
      <w:bookmarkStart w:id="507" w:name="_Toc474152164"/>
      <w:bookmarkStart w:id="508" w:name="_Toc478419521"/>
      <w:bookmarkStart w:id="509" w:name="_Toc478419845"/>
      <w:bookmarkStart w:id="510" w:name="_Toc482975078"/>
      <w:bookmarkStart w:id="511" w:name="_Toc483393209"/>
      <w:bookmarkStart w:id="512" w:name="_Toc474145076"/>
      <w:bookmarkStart w:id="513" w:name="_Toc474146320"/>
      <w:bookmarkStart w:id="514" w:name="_Toc474146596"/>
      <w:bookmarkStart w:id="515" w:name="_Toc474146872"/>
      <w:bookmarkStart w:id="516" w:name="_Toc474147148"/>
      <w:bookmarkStart w:id="517" w:name="_Toc474147424"/>
      <w:bookmarkStart w:id="518" w:name="_Toc474147700"/>
      <w:bookmarkStart w:id="519" w:name="_Toc474147976"/>
      <w:bookmarkStart w:id="520" w:name="_Toc474150047"/>
      <w:bookmarkStart w:id="521" w:name="_Toc474150327"/>
      <w:bookmarkStart w:id="522" w:name="_Toc474150853"/>
      <w:bookmarkStart w:id="523" w:name="_Toc474151885"/>
      <w:bookmarkStart w:id="524" w:name="_Toc474152165"/>
      <w:bookmarkStart w:id="525" w:name="_Toc478419522"/>
      <w:bookmarkStart w:id="526" w:name="_Toc478419846"/>
      <w:bookmarkStart w:id="527" w:name="_Toc482975079"/>
      <w:bookmarkStart w:id="528" w:name="_Toc474145077"/>
      <w:bookmarkStart w:id="529" w:name="_Toc474146321"/>
      <w:bookmarkStart w:id="530" w:name="_Toc474146597"/>
      <w:bookmarkStart w:id="531" w:name="_Toc474146873"/>
      <w:bookmarkStart w:id="532" w:name="_Toc474147149"/>
      <w:bookmarkStart w:id="533" w:name="_Toc474147425"/>
      <w:bookmarkStart w:id="534" w:name="_Toc474147701"/>
      <w:bookmarkStart w:id="535" w:name="_Toc474147977"/>
      <w:bookmarkStart w:id="536" w:name="_Toc474150048"/>
      <w:bookmarkStart w:id="537" w:name="_Toc474150328"/>
      <w:bookmarkStart w:id="538" w:name="_Toc474150854"/>
      <w:bookmarkStart w:id="539" w:name="_Toc474151886"/>
      <w:bookmarkStart w:id="540" w:name="_Toc474152166"/>
      <w:bookmarkStart w:id="541" w:name="_Toc478419523"/>
      <w:bookmarkStart w:id="542" w:name="_Toc478419847"/>
      <w:bookmarkStart w:id="543" w:name="_Toc482975080"/>
      <w:bookmarkStart w:id="544" w:name="_Toc483393211"/>
      <w:bookmarkStart w:id="545" w:name="_Toc474145078"/>
      <w:bookmarkStart w:id="546" w:name="_Toc474146322"/>
      <w:bookmarkStart w:id="547" w:name="_Toc474146598"/>
      <w:bookmarkStart w:id="548" w:name="_Toc474146874"/>
      <w:bookmarkStart w:id="549" w:name="_Toc474147150"/>
      <w:bookmarkStart w:id="550" w:name="_Toc474147426"/>
      <w:bookmarkStart w:id="551" w:name="_Toc474147702"/>
      <w:bookmarkStart w:id="552" w:name="_Toc474147978"/>
      <w:bookmarkStart w:id="553" w:name="_Toc474150049"/>
      <w:bookmarkStart w:id="554" w:name="_Toc474150329"/>
      <w:bookmarkStart w:id="555" w:name="_Toc474150855"/>
      <w:bookmarkStart w:id="556" w:name="_Toc474151887"/>
      <w:bookmarkStart w:id="557" w:name="_Toc474152167"/>
      <w:bookmarkStart w:id="558" w:name="_Toc478419524"/>
      <w:bookmarkStart w:id="559" w:name="_Toc478419848"/>
      <w:bookmarkStart w:id="560" w:name="_Toc482975081"/>
      <w:bookmarkStart w:id="561" w:name="_Toc474145079"/>
      <w:bookmarkStart w:id="562" w:name="_Toc474146323"/>
      <w:bookmarkStart w:id="563" w:name="_Toc474146599"/>
      <w:bookmarkStart w:id="564" w:name="_Toc474146875"/>
      <w:bookmarkStart w:id="565" w:name="_Toc474147151"/>
      <w:bookmarkStart w:id="566" w:name="_Toc474147427"/>
      <w:bookmarkStart w:id="567" w:name="_Toc474147703"/>
      <w:bookmarkStart w:id="568" w:name="_Toc474147979"/>
      <w:bookmarkStart w:id="569" w:name="_Toc474150050"/>
      <w:bookmarkStart w:id="570" w:name="_Toc474150330"/>
      <w:bookmarkStart w:id="571" w:name="_Toc474150856"/>
      <w:bookmarkStart w:id="572" w:name="_Toc474151888"/>
      <w:bookmarkStart w:id="573" w:name="_Toc474152168"/>
      <w:bookmarkStart w:id="574" w:name="_Toc478419525"/>
      <w:bookmarkStart w:id="575" w:name="_Toc478419849"/>
      <w:bookmarkStart w:id="576" w:name="_Toc482975082"/>
      <w:bookmarkStart w:id="577" w:name="_Toc483393213"/>
      <w:bookmarkStart w:id="578" w:name="_Toc474145080"/>
      <w:bookmarkStart w:id="579" w:name="_Toc474146324"/>
      <w:bookmarkStart w:id="580" w:name="_Toc474146600"/>
      <w:bookmarkStart w:id="581" w:name="_Toc474146876"/>
      <w:bookmarkStart w:id="582" w:name="_Toc474147152"/>
      <w:bookmarkStart w:id="583" w:name="_Toc474147428"/>
      <w:bookmarkStart w:id="584" w:name="_Toc474147704"/>
      <w:bookmarkStart w:id="585" w:name="_Toc474147980"/>
      <w:bookmarkStart w:id="586" w:name="_Toc474150051"/>
      <w:bookmarkStart w:id="587" w:name="_Toc474150331"/>
      <w:bookmarkStart w:id="588" w:name="_Toc474150857"/>
      <w:bookmarkStart w:id="589" w:name="_Toc474151889"/>
      <w:bookmarkStart w:id="590" w:name="_Toc474152169"/>
      <w:bookmarkStart w:id="591" w:name="_Toc478419526"/>
      <w:bookmarkStart w:id="592" w:name="_Toc478419850"/>
      <w:bookmarkStart w:id="593" w:name="_Toc482975083"/>
      <w:bookmarkStart w:id="594" w:name="_Toc483393214"/>
      <w:bookmarkStart w:id="595" w:name="_Toc474145081"/>
      <w:bookmarkStart w:id="596" w:name="_Toc474146325"/>
      <w:bookmarkStart w:id="597" w:name="_Toc474146601"/>
      <w:bookmarkStart w:id="598" w:name="_Toc474146877"/>
      <w:bookmarkStart w:id="599" w:name="_Toc474147153"/>
      <w:bookmarkStart w:id="600" w:name="_Toc474147429"/>
      <w:bookmarkStart w:id="601" w:name="_Toc474147705"/>
      <w:bookmarkStart w:id="602" w:name="_Toc474147981"/>
      <w:bookmarkStart w:id="603" w:name="_Toc474150052"/>
      <w:bookmarkStart w:id="604" w:name="_Toc474150332"/>
      <w:bookmarkStart w:id="605" w:name="_Toc474150858"/>
      <w:bookmarkStart w:id="606" w:name="_Toc474151890"/>
      <w:bookmarkStart w:id="607" w:name="_Toc474152170"/>
      <w:bookmarkStart w:id="608" w:name="_Toc478419527"/>
      <w:bookmarkStart w:id="609" w:name="_Toc478419851"/>
      <w:bookmarkStart w:id="610" w:name="_Toc482975084"/>
      <w:bookmarkStart w:id="611" w:name="_Toc474145082"/>
      <w:bookmarkStart w:id="612" w:name="_Toc474146326"/>
      <w:bookmarkStart w:id="613" w:name="_Toc474146602"/>
      <w:bookmarkStart w:id="614" w:name="_Toc474146878"/>
      <w:bookmarkStart w:id="615" w:name="_Toc474147154"/>
      <w:bookmarkStart w:id="616" w:name="_Toc474147430"/>
      <w:bookmarkStart w:id="617" w:name="_Toc474147706"/>
      <w:bookmarkStart w:id="618" w:name="_Toc474147982"/>
      <w:bookmarkStart w:id="619" w:name="_Toc474150053"/>
      <w:bookmarkStart w:id="620" w:name="_Toc474150333"/>
      <w:bookmarkStart w:id="621" w:name="_Toc474150859"/>
      <w:bookmarkStart w:id="622" w:name="_Toc474151891"/>
      <w:bookmarkStart w:id="623" w:name="_Toc474152171"/>
      <w:bookmarkStart w:id="624" w:name="_Toc478419528"/>
      <w:bookmarkStart w:id="625" w:name="_Toc478419852"/>
      <w:bookmarkStart w:id="626" w:name="_Toc482975085"/>
      <w:bookmarkStart w:id="627" w:name="_Toc483393216"/>
      <w:bookmarkStart w:id="628" w:name="_Toc474145083"/>
      <w:bookmarkStart w:id="629" w:name="_Toc474146327"/>
      <w:bookmarkStart w:id="630" w:name="_Toc474146603"/>
      <w:bookmarkStart w:id="631" w:name="_Toc474146879"/>
      <w:bookmarkStart w:id="632" w:name="_Toc474147155"/>
      <w:bookmarkStart w:id="633" w:name="_Toc474147431"/>
      <w:bookmarkStart w:id="634" w:name="_Toc474147707"/>
      <w:bookmarkStart w:id="635" w:name="_Toc474147983"/>
      <w:bookmarkStart w:id="636" w:name="_Toc474150054"/>
      <w:bookmarkStart w:id="637" w:name="_Toc474150334"/>
      <w:bookmarkStart w:id="638" w:name="_Toc474150860"/>
      <w:bookmarkStart w:id="639" w:name="_Toc474151892"/>
      <w:bookmarkStart w:id="640" w:name="_Toc474152172"/>
      <w:bookmarkStart w:id="641" w:name="_Toc478419529"/>
      <w:bookmarkStart w:id="642" w:name="_Toc478419853"/>
      <w:bookmarkStart w:id="643" w:name="_Toc482975086"/>
      <w:bookmarkStart w:id="644" w:name="_Toc473216387"/>
      <w:bookmarkStart w:id="645" w:name="_Toc474145084"/>
      <w:bookmarkStart w:id="646" w:name="_Toc474146328"/>
      <w:bookmarkStart w:id="647" w:name="_Toc474146604"/>
      <w:bookmarkStart w:id="648" w:name="_Toc474146880"/>
      <w:bookmarkStart w:id="649" w:name="_Toc474147156"/>
      <w:bookmarkStart w:id="650" w:name="_Toc474147432"/>
      <w:bookmarkStart w:id="651" w:name="_Toc474147708"/>
      <w:bookmarkStart w:id="652" w:name="_Toc474147984"/>
      <w:bookmarkStart w:id="653" w:name="_Toc474150055"/>
      <w:bookmarkStart w:id="654" w:name="_Toc474150335"/>
      <w:bookmarkStart w:id="655" w:name="_Toc474150861"/>
      <w:bookmarkStart w:id="656" w:name="_Toc474151893"/>
      <w:bookmarkStart w:id="657" w:name="_Toc474152173"/>
      <w:bookmarkStart w:id="658" w:name="_Toc478419530"/>
      <w:bookmarkStart w:id="659" w:name="_Toc478419854"/>
      <w:bookmarkStart w:id="660" w:name="_Toc482975087"/>
      <w:bookmarkStart w:id="661" w:name="_Toc483393218"/>
      <w:bookmarkStart w:id="662" w:name="_Toc473216388"/>
      <w:bookmarkStart w:id="663" w:name="_Toc474145085"/>
      <w:bookmarkStart w:id="664" w:name="_Toc474146329"/>
      <w:bookmarkStart w:id="665" w:name="_Toc474146605"/>
      <w:bookmarkStart w:id="666" w:name="_Toc474146881"/>
      <w:bookmarkStart w:id="667" w:name="_Toc474147157"/>
      <w:bookmarkStart w:id="668" w:name="_Toc474147433"/>
      <w:bookmarkStart w:id="669" w:name="_Toc474147709"/>
      <w:bookmarkStart w:id="670" w:name="_Toc474147985"/>
      <w:bookmarkStart w:id="671" w:name="_Toc474150056"/>
      <w:bookmarkStart w:id="672" w:name="_Toc474150336"/>
      <w:bookmarkStart w:id="673" w:name="_Toc474150862"/>
      <w:bookmarkStart w:id="674" w:name="_Toc474151894"/>
      <w:bookmarkStart w:id="675" w:name="_Toc474152174"/>
      <w:bookmarkStart w:id="676" w:name="_Toc478419531"/>
      <w:bookmarkStart w:id="677" w:name="_Toc478419855"/>
      <w:bookmarkStart w:id="678" w:name="_Toc482975088"/>
      <w:bookmarkStart w:id="679" w:name="_Toc483393219"/>
      <w:bookmarkStart w:id="680" w:name="_Toc474145086"/>
      <w:bookmarkStart w:id="681" w:name="_Toc474146330"/>
      <w:bookmarkStart w:id="682" w:name="_Toc474146606"/>
      <w:bookmarkStart w:id="683" w:name="_Toc474146882"/>
      <w:bookmarkStart w:id="684" w:name="_Toc474147158"/>
      <w:bookmarkStart w:id="685" w:name="_Toc474147434"/>
      <w:bookmarkStart w:id="686" w:name="_Toc474147710"/>
      <w:bookmarkStart w:id="687" w:name="_Toc474147986"/>
      <w:bookmarkStart w:id="688" w:name="_Toc474150057"/>
      <w:bookmarkStart w:id="689" w:name="_Toc474150337"/>
      <w:bookmarkStart w:id="690" w:name="_Toc474150863"/>
      <w:bookmarkStart w:id="691" w:name="_Toc474151895"/>
      <w:bookmarkStart w:id="692" w:name="_Toc474152175"/>
      <w:bookmarkStart w:id="693" w:name="_Toc478419532"/>
      <w:bookmarkStart w:id="694" w:name="_Toc478419856"/>
      <w:bookmarkStart w:id="695" w:name="_Toc482975089"/>
      <w:bookmarkStart w:id="696" w:name="_Toc473216390"/>
      <w:bookmarkStart w:id="697" w:name="_Toc474145087"/>
      <w:bookmarkStart w:id="698" w:name="_Toc474146331"/>
      <w:bookmarkStart w:id="699" w:name="_Toc474146607"/>
      <w:bookmarkStart w:id="700" w:name="_Toc474146883"/>
      <w:bookmarkStart w:id="701" w:name="_Toc474147159"/>
      <w:bookmarkStart w:id="702" w:name="_Toc474147435"/>
      <w:bookmarkStart w:id="703" w:name="_Toc474147711"/>
      <w:bookmarkStart w:id="704" w:name="_Toc474147987"/>
      <w:bookmarkStart w:id="705" w:name="_Toc474150058"/>
      <w:bookmarkStart w:id="706" w:name="_Toc474150338"/>
      <w:bookmarkStart w:id="707" w:name="_Toc474150864"/>
      <w:bookmarkStart w:id="708" w:name="_Toc474151896"/>
      <w:bookmarkStart w:id="709" w:name="_Toc474152176"/>
      <w:bookmarkStart w:id="710" w:name="_Toc478419533"/>
      <w:bookmarkStart w:id="711" w:name="_Toc478419857"/>
      <w:bookmarkStart w:id="712" w:name="_Toc482975090"/>
      <w:bookmarkStart w:id="713" w:name="_Toc483393221"/>
      <w:bookmarkStart w:id="714" w:name="_Toc474145088"/>
      <w:bookmarkStart w:id="715" w:name="_Toc474146332"/>
      <w:bookmarkStart w:id="716" w:name="_Toc474146608"/>
      <w:bookmarkStart w:id="717" w:name="_Toc474146884"/>
      <w:bookmarkStart w:id="718" w:name="_Toc474147160"/>
      <w:bookmarkStart w:id="719" w:name="_Toc474147436"/>
      <w:bookmarkStart w:id="720" w:name="_Toc474147712"/>
      <w:bookmarkStart w:id="721" w:name="_Toc474147988"/>
      <w:bookmarkStart w:id="722" w:name="_Toc474150059"/>
      <w:bookmarkStart w:id="723" w:name="_Toc474150339"/>
      <w:bookmarkStart w:id="724" w:name="_Toc474150865"/>
      <w:bookmarkStart w:id="725" w:name="_Toc474151897"/>
      <w:bookmarkStart w:id="726" w:name="_Toc474152177"/>
      <w:bookmarkStart w:id="727" w:name="_Toc478419534"/>
      <w:bookmarkStart w:id="728" w:name="_Toc478419858"/>
      <w:bookmarkStart w:id="729" w:name="_Toc482975091"/>
      <w:bookmarkStart w:id="730" w:name="_Toc474145089"/>
      <w:bookmarkStart w:id="731" w:name="_Toc474146333"/>
      <w:bookmarkStart w:id="732" w:name="_Toc474146609"/>
      <w:bookmarkStart w:id="733" w:name="_Toc474146885"/>
      <w:bookmarkStart w:id="734" w:name="_Toc474147161"/>
      <w:bookmarkStart w:id="735" w:name="_Toc474147437"/>
      <w:bookmarkStart w:id="736" w:name="_Toc474147713"/>
      <w:bookmarkStart w:id="737" w:name="_Toc474147989"/>
      <w:bookmarkStart w:id="738" w:name="_Toc474150060"/>
      <w:bookmarkStart w:id="739" w:name="_Toc474150340"/>
      <w:bookmarkStart w:id="740" w:name="_Toc474150866"/>
      <w:bookmarkStart w:id="741" w:name="_Toc474151898"/>
      <w:bookmarkStart w:id="742" w:name="_Toc474152178"/>
      <w:bookmarkStart w:id="743" w:name="_Toc478419535"/>
      <w:bookmarkStart w:id="744" w:name="_Toc478419859"/>
      <w:bookmarkStart w:id="745" w:name="_Toc482975092"/>
      <w:bookmarkStart w:id="746" w:name="_Toc483393223"/>
      <w:bookmarkStart w:id="747" w:name="_Toc474145090"/>
      <w:bookmarkStart w:id="748" w:name="_Toc474146334"/>
      <w:bookmarkStart w:id="749" w:name="_Toc474146610"/>
      <w:bookmarkStart w:id="750" w:name="_Toc474146886"/>
      <w:bookmarkStart w:id="751" w:name="_Toc474147162"/>
      <w:bookmarkStart w:id="752" w:name="_Toc474147438"/>
      <w:bookmarkStart w:id="753" w:name="_Toc474147714"/>
      <w:bookmarkStart w:id="754" w:name="_Toc474147990"/>
      <w:bookmarkStart w:id="755" w:name="_Toc474150061"/>
      <w:bookmarkStart w:id="756" w:name="_Toc474150341"/>
      <w:bookmarkStart w:id="757" w:name="_Toc474150867"/>
      <w:bookmarkStart w:id="758" w:name="_Toc474151899"/>
      <w:bookmarkStart w:id="759" w:name="_Toc474152179"/>
      <w:bookmarkStart w:id="760" w:name="_Toc478419536"/>
      <w:bookmarkStart w:id="761" w:name="_Toc478419860"/>
      <w:bookmarkStart w:id="762" w:name="_Toc482975093"/>
      <w:bookmarkStart w:id="763" w:name="_Toc474145091"/>
      <w:bookmarkStart w:id="764" w:name="_Toc474146335"/>
      <w:bookmarkStart w:id="765" w:name="_Toc474146611"/>
      <w:bookmarkStart w:id="766" w:name="_Toc474146887"/>
      <w:bookmarkStart w:id="767" w:name="_Toc474147163"/>
      <w:bookmarkStart w:id="768" w:name="_Toc474147439"/>
      <w:bookmarkStart w:id="769" w:name="_Toc474147715"/>
      <w:bookmarkStart w:id="770" w:name="_Toc474147991"/>
      <w:bookmarkStart w:id="771" w:name="_Toc474150062"/>
      <w:bookmarkStart w:id="772" w:name="_Toc474150342"/>
      <w:bookmarkStart w:id="773" w:name="_Toc474150868"/>
      <w:bookmarkStart w:id="774" w:name="_Toc474151900"/>
      <w:bookmarkStart w:id="775" w:name="_Toc474152180"/>
      <w:bookmarkStart w:id="776" w:name="_Toc478419537"/>
      <w:bookmarkStart w:id="777" w:name="_Toc478419861"/>
      <w:bookmarkStart w:id="778" w:name="_Toc482975094"/>
      <w:bookmarkStart w:id="779" w:name="_Toc474145092"/>
      <w:bookmarkStart w:id="780" w:name="_Toc474146336"/>
      <w:bookmarkStart w:id="781" w:name="_Toc474146612"/>
      <w:bookmarkStart w:id="782" w:name="_Toc474146888"/>
      <w:bookmarkStart w:id="783" w:name="_Toc474147164"/>
      <w:bookmarkStart w:id="784" w:name="_Toc474147440"/>
      <w:bookmarkStart w:id="785" w:name="_Toc474147716"/>
      <w:bookmarkStart w:id="786" w:name="_Toc474147992"/>
      <w:bookmarkStart w:id="787" w:name="_Toc474150063"/>
      <w:bookmarkStart w:id="788" w:name="_Toc474150343"/>
      <w:bookmarkStart w:id="789" w:name="_Toc474150869"/>
      <w:bookmarkStart w:id="790" w:name="_Toc474151901"/>
      <w:bookmarkStart w:id="791" w:name="_Toc474152181"/>
      <w:bookmarkStart w:id="792" w:name="_Toc478419538"/>
      <w:bookmarkStart w:id="793" w:name="_Toc478419862"/>
      <w:bookmarkStart w:id="794" w:name="_Toc482975095"/>
      <w:bookmarkStart w:id="795" w:name="_Toc474145093"/>
      <w:bookmarkStart w:id="796" w:name="_Toc474146337"/>
      <w:bookmarkStart w:id="797" w:name="_Toc474146613"/>
      <w:bookmarkStart w:id="798" w:name="_Toc474146889"/>
      <w:bookmarkStart w:id="799" w:name="_Toc474147165"/>
      <w:bookmarkStart w:id="800" w:name="_Toc474147441"/>
      <w:bookmarkStart w:id="801" w:name="_Toc474147717"/>
      <w:bookmarkStart w:id="802" w:name="_Toc474147993"/>
      <w:bookmarkStart w:id="803" w:name="_Toc474150064"/>
      <w:bookmarkStart w:id="804" w:name="_Toc474150344"/>
      <w:bookmarkStart w:id="805" w:name="_Toc474150870"/>
      <w:bookmarkStart w:id="806" w:name="_Toc474151902"/>
      <w:bookmarkStart w:id="807" w:name="_Toc474152182"/>
      <w:bookmarkStart w:id="808" w:name="_Toc478419539"/>
      <w:bookmarkStart w:id="809" w:name="_Toc478419863"/>
      <w:bookmarkStart w:id="810" w:name="_Toc482975096"/>
      <w:bookmarkStart w:id="811" w:name="_Toc483393227"/>
      <w:bookmarkStart w:id="812" w:name="_Toc474145094"/>
      <w:bookmarkStart w:id="813" w:name="_Toc474146338"/>
      <w:bookmarkStart w:id="814" w:name="_Toc474146614"/>
      <w:bookmarkStart w:id="815" w:name="_Toc474146890"/>
      <w:bookmarkStart w:id="816" w:name="_Toc474147166"/>
      <w:bookmarkStart w:id="817" w:name="_Toc474147442"/>
      <w:bookmarkStart w:id="818" w:name="_Toc474147718"/>
      <w:bookmarkStart w:id="819" w:name="_Toc474147994"/>
      <w:bookmarkStart w:id="820" w:name="_Toc474150065"/>
      <w:bookmarkStart w:id="821" w:name="_Toc474150345"/>
      <w:bookmarkStart w:id="822" w:name="_Toc474150871"/>
      <w:bookmarkStart w:id="823" w:name="_Toc474151903"/>
      <w:bookmarkStart w:id="824" w:name="_Toc474152183"/>
      <w:bookmarkStart w:id="825" w:name="_Toc478419540"/>
      <w:bookmarkStart w:id="826" w:name="_Toc478419864"/>
      <w:bookmarkStart w:id="827" w:name="_Toc482975097"/>
      <w:bookmarkStart w:id="828" w:name="_Toc473216392"/>
      <w:bookmarkStart w:id="829" w:name="_Toc474145095"/>
      <w:bookmarkStart w:id="830" w:name="_Toc474146339"/>
      <w:bookmarkStart w:id="831" w:name="_Toc474146615"/>
      <w:bookmarkStart w:id="832" w:name="_Toc474146891"/>
      <w:bookmarkStart w:id="833" w:name="_Toc474147167"/>
      <w:bookmarkStart w:id="834" w:name="_Toc474147443"/>
      <w:bookmarkStart w:id="835" w:name="_Toc474147719"/>
      <w:bookmarkStart w:id="836" w:name="_Toc474147995"/>
      <w:bookmarkStart w:id="837" w:name="_Toc474150066"/>
      <w:bookmarkStart w:id="838" w:name="_Toc474150346"/>
      <w:bookmarkStart w:id="839" w:name="_Toc474150872"/>
      <w:bookmarkStart w:id="840" w:name="_Toc474151904"/>
      <w:bookmarkStart w:id="841" w:name="_Toc474152184"/>
      <w:bookmarkStart w:id="842" w:name="_Toc478419541"/>
      <w:bookmarkStart w:id="843" w:name="_Toc478419865"/>
      <w:bookmarkStart w:id="844" w:name="_Toc482975098"/>
      <w:bookmarkStart w:id="845" w:name="_Toc483393229"/>
      <w:bookmarkStart w:id="846" w:name="_Toc474145096"/>
      <w:bookmarkStart w:id="847" w:name="_Toc474146340"/>
      <w:bookmarkStart w:id="848" w:name="_Toc474146616"/>
      <w:bookmarkStart w:id="849" w:name="_Toc474146892"/>
      <w:bookmarkStart w:id="850" w:name="_Toc474147168"/>
      <w:bookmarkStart w:id="851" w:name="_Toc474147444"/>
      <w:bookmarkStart w:id="852" w:name="_Toc474147720"/>
      <w:bookmarkStart w:id="853" w:name="_Toc474147996"/>
      <w:bookmarkStart w:id="854" w:name="_Toc474150067"/>
      <w:bookmarkStart w:id="855" w:name="_Toc474150347"/>
      <w:bookmarkStart w:id="856" w:name="_Toc474150873"/>
      <w:bookmarkStart w:id="857" w:name="_Toc474151905"/>
      <w:bookmarkStart w:id="858" w:name="_Toc474152185"/>
      <w:bookmarkStart w:id="859" w:name="_Toc478419542"/>
      <w:bookmarkStart w:id="860" w:name="_Toc478419866"/>
      <w:bookmarkStart w:id="861" w:name="_Toc482975099"/>
      <w:bookmarkStart w:id="862" w:name="_Toc474145097"/>
      <w:bookmarkStart w:id="863" w:name="_Toc474146341"/>
      <w:bookmarkStart w:id="864" w:name="_Toc474146617"/>
      <w:bookmarkStart w:id="865" w:name="_Toc474146893"/>
      <w:bookmarkStart w:id="866" w:name="_Toc474147169"/>
      <w:bookmarkStart w:id="867" w:name="_Toc474147445"/>
      <w:bookmarkStart w:id="868" w:name="_Toc474147721"/>
      <w:bookmarkStart w:id="869" w:name="_Toc474147997"/>
      <w:bookmarkStart w:id="870" w:name="_Toc474150068"/>
      <w:bookmarkStart w:id="871" w:name="_Toc474150348"/>
      <w:bookmarkStart w:id="872" w:name="_Toc474150874"/>
      <w:bookmarkStart w:id="873" w:name="_Toc474151906"/>
      <w:bookmarkStart w:id="874" w:name="_Toc474152186"/>
      <w:bookmarkStart w:id="875" w:name="_Toc478419543"/>
      <w:bookmarkStart w:id="876" w:name="_Toc478419867"/>
      <w:bookmarkStart w:id="877" w:name="_Toc482975100"/>
      <w:bookmarkStart w:id="878" w:name="_Toc483393231"/>
      <w:bookmarkStart w:id="879" w:name="_Toc474145098"/>
      <w:bookmarkStart w:id="880" w:name="_Toc474146342"/>
      <w:bookmarkStart w:id="881" w:name="_Toc474146618"/>
      <w:bookmarkStart w:id="882" w:name="_Toc474146894"/>
      <w:bookmarkStart w:id="883" w:name="_Toc474147170"/>
      <w:bookmarkStart w:id="884" w:name="_Toc474147446"/>
      <w:bookmarkStart w:id="885" w:name="_Toc474147722"/>
      <w:bookmarkStart w:id="886" w:name="_Toc474147998"/>
      <w:bookmarkStart w:id="887" w:name="_Toc474150069"/>
      <w:bookmarkStart w:id="888" w:name="_Toc474150349"/>
      <w:bookmarkStart w:id="889" w:name="_Toc474150875"/>
      <w:bookmarkStart w:id="890" w:name="_Toc474151907"/>
      <w:bookmarkStart w:id="891" w:name="_Toc474152187"/>
      <w:bookmarkStart w:id="892" w:name="_Toc478419544"/>
      <w:bookmarkStart w:id="893" w:name="_Toc478419868"/>
      <w:bookmarkStart w:id="894" w:name="_Toc482975101"/>
      <w:bookmarkStart w:id="895" w:name="_Toc473216394"/>
      <w:bookmarkStart w:id="896" w:name="_Toc474145099"/>
      <w:bookmarkStart w:id="897" w:name="_Toc474146343"/>
      <w:bookmarkStart w:id="898" w:name="_Toc474146619"/>
      <w:bookmarkStart w:id="899" w:name="_Toc474146895"/>
      <w:bookmarkStart w:id="900" w:name="_Toc474147171"/>
      <w:bookmarkStart w:id="901" w:name="_Toc474147447"/>
      <w:bookmarkStart w:id="902" w:name="_Toc474147723"/>
      <w:bookmarkStart w:id="903" w:name="_Toc474147999"/>
      <w:bookmarkStart w:id="904" w:name="_Toc474150070"/>
      <w:bookmarkStart w:id="905" w:name="_Toc474150350"/>
      <w:bookmarkStart w:id="906" w:name="_Toc474150876"/>
      <w:bookmarkStart w:id="907" w:name="_Toc474151908"/>
      <w:bookmarkStart w:id="908" w:name="_Toc474152188"/>
      <w:bookmarkStart w:id="909" w:name="_Toc478419545"/>
      <w:bookmarkStart w:id="910" w:name="_Toc478419869"/>
      <w:bookmarkStart w:id="911" w:name="_Toc482975102"/>
      <w:bookmarkStart w:id="912" w:name="_Toc483393233"/>
      <w:bookmarkStart w:id="913" w:name="_Toc473216395"/>
      <w:bookmarkStart w:id="914" w:name="_Toc474145100"/>
      <w:bookmarkStart w:id="915" w:name="_Toc474146344"/>
      <w:bookmarkStart w:id="916" w:name="_Toc474146620"/>
      <w:bookmarkStart w:id="917" w:name="_Toc474146896"/>
      <w:bookmarkStart w:id="918" w:name="_Toc474147172"/>
      <w:bookmarkStart w:id="919" w:name="_Toc474147448"/>
      <w:bookmarkStart w:id="920" w:name="_Toc474147724"/>
      <w:bookmarkStart w:id="921" w:name="_Toc474148000"/>
      <w:bookmarkStart w:id="922" w:name="_Toc474150071"/>
      <w:bookmarkStart w:id="923" w:name="_Toc474150351"/>
      <w:bookmarkStart w:id="924" w:name="_Toc474150877"/>
      <w:bookmarkStart w:id="925" w:name="_Toc474151909"/>
      <w:bookmarkStart w:id="926" w:name="_Toc474152189"/>
      <w:bookmarkStart w:id="927" w:name="_Toc478419546"/>
      <w:bookmarkStart w:id="928" w:name="_Toc478419870"/>
      <w:bookmarkStart w:id="929" w:name="_Toc482975103"/>
      <w:bookmarkStart w:id="930" w:name="_Toc483393234"/>
      <w:bookmarkStart w:id="931" w:name="_Toc474145101"/>
      <w:bookmarkStart w:id="932" w:name="_Toc474146345"/>
      <w:bookmarkStart w:id="933" w:name="_Toc474146621"/>
      <w:bookmarkStart w:id="934" w:name="_Toc474146897"/>
      <w:bookmarkStart w:id="935" w:name="_Toc474147173"/>
      <w:bookmarkStart w:id="936" w:name="_Toc474147449"/>
      <w:bookmarkStart w:id="937" w:name="_Toc474147725"/>
      <w:bookmarkStart w:id="938" w:name="_Toc474148001"/>
      <w:bookmarkStart w:id="939" w:name="_Toc474150072"/>
      <w:bookmarkStart w:id="940" w:name="_Toc474150352"/>
      <w:bookmarkStart w:id="941" w:name="_Toc474150878"/>
      <w:bookmarkStart w:id="942" w:name="_Toc474151910"/>
      <w:bookmarkStart w:id="943" w:name="_Toc474152190"/>
      <w:bookmarkStart w:id="944" w:name="_Toc478419547"/>
      <w:bookmarkStart w:id="945" w:name="_Toc478419871"/>
      <w:bookmarkStart w:id="946" w:name="_Toc482975104"/>
      <w:bookmarkStart w:id="947" w:name="_Toc474145102"/>
      <w:bookmarkStart w:id="948" w:name="_Toc474146346"/>
      <w:bookmarkStart w:id="949" w:name="_Toc474146622"/>
      <w:bookmarkStart w:id="950" w:name="_Toc474146898"/>
      <w:bookmarkStart w:id="951" w:name="_Toc474147174"/>
      <w:bookmarkStart w:id="952" w:name="_Toc474147450"/>
      <w:bookmarkStart w:id="953" w:name="_Toc474147726"/>
      <w:bookmarkStart w:id="954" w:name="_Toc474148002"/>
      <w:bookmarkStart w:id="955" w:name="_Toc474150073"/>
      <w:bookmarkStart w:id="956" w:name="_Toc474150353"/>
      <w:bookmarkStart w:id="957" w:name="_Toc474150879"/>
      <w:bookmarkStart w:id="958" w:name="_Toc474151911"/>
      <w:bookmarkStart w:id="959" w:name="_Toc474152191"/>
      <w:bookmarkStart w:id="960" w:name="_Toc478419548"/>
      <w:bookmarkStart w:id="961" w:name="_Toc478419872"/>
      <w:bookmarkStart w:id="962" w:name="_Toc482975105"/>
      <w:bookmarkStart w:id="963" w:name="_Toc483393236"/>
      <w:bookmarkStart w:id="964" w:name="_Toc474145103"/>
      <w:bookmarkStart w:id="965" w:name="_Toc474146347"/>
      <w:bookmarkStart w:id="966" w:name="_Toc474146623"/>
      <w:bookmarkStart w:id="967" w:name="_Toc474146899"/>
      <w:bookmarkStart w:id="968" w:name="_Toc474147175"/>
      <w:bookmarkStart w:id="969" w:name="_Toc474147451"/>
      <w:bookmarkStart w:id="970" w:name="_Toc474147727"/>
      <w:bookmarkStart w:id="971" w:name="_Toc474148003"/>
      <w:bookmarkStart w:id="972" w:name="_Toc474150074"/>
      <w:bookmarkStart w:id="973" w:name="_Toc474150354"/>
      <w:bookmarkStart w:id="974" w:name="_Toc474150880"/>
      <w:bookmarkStart w:id="975" w:name="_Toc474151912"/>
      <w:bookmarkStart w:id="976" w:name="_Toc474152192"/>
      <w:bookmarkStart w:id="977" w:name="_Toc478419549"/>
      <w:bookmarkStart w:id="978" w:name="_Toc478419873"/>
      <w:bookmarkStart w:id="979" w:name="_Toc482975106"/>
      <w:bookmarkStart w:id="980" w:name="_Toc473216397"/>
      <w:bookmarkStart w:id="981" w:name="_Toc474145104"/>
      <w:bookmarkStart w:id="982" w:name="_Toc474146348"/>
      <w:bookmarkStart w:id="983" w:name="_Toc474146624"/>
      <w:bookmarkStart w:id="984" w:name="_Toc474146900"/>
      <w:bookmarkStart w:id="985" w:name="_Toc474147176"/>
      <w:bookmarkStart w:id="986" w:name="_Toc474147452"/>
      <w:bookmarkStart w:id="987" w:name="_Toc474147728"/>
      <w:bookmarkStart w:id="988" w:name="_Toc474148004"/>
      <w:bookmarkStart w:id="989" w:name="_Toc474150075"/>
      <w:bookmarkStart w:id="990" w:name="_Toc474150355"/>
      <w:bookmarkStart w:id="991" w:name="_Toc474150881"/>
      <w:bookmarkStart w:id="992" w:name="_Toc474151913"/>
      <w:bookmarkStart w:id="993" w:name="_Toc474152193"/>
      <w:bookmarkStart w:id="994" w:name="_Toc478419550"/>
      <w:bookmarkStart w:id="995" w:name="_Toc478419874"/>
      <w:bookmarkStart w:id="996" w:name="_Toc482975107"/>
      <w:bookmarkStart w:id="997" w:name="_Toc483393238"/>
      <w:bookmarkStart w:id="998" w:name="_Toc473216398"/>
      <w:bookmarkStart w:id="999" w:name="_Toc474145105"/>
      <w:bookmarkStart w:id="1000" w:name="_Toc474146349"/>
      <w:bookmarkStart w:id="1001" w:name="_Toc474146625"/>
      <w:bookmarkStart w:id="1002" w:name="_Toc474146901"/>
      <w:bookmarkStart w:id="1003" w:name="_Toc474147177"/>
      <w:bookmarkStart w:id="1004" w:name="_Toc474147453"/>
      <w:bookmarkStart w:id="1005" w:name="_Toc474147729"/>
      <w:bookmarkStart w:id="1006" w:name="_Toc474148005"/>
      <w:bookmarkStart w:id="1007" w:name="_Toc474150076"/>
      <w:bookmarkStart w:id="1008" w:name="_Toc474150356"/>
      <w:bookmarkStart w:id="1009" w:name="_Toc474150882"/>
      <w:bookmarkStart w:id="1010" w:name="_Toc474151914"/>
      <w:bookmarkStart w:id="1011" w:name="_Toc474152194"/>
      <w:bookmarkStart w:id="1012" w:name="_Toc478419551"/>
      <w:bookmarkStart w:id="1013" w:name="_Toc478419875"/>
      <w:bookmarkStart w:id="1014" w:name="_Toc482975108"/>
      <w:bookmarkStart w:id="1015" w:name="_Toc483393239"/>
      <w:bookmarkStart w:id="1016" w:name="_Toc474145106"/>
      <w:bookmarkStart w:id="1017" w:name="_Toc474146350"/>
      <w:bookmarkStart w:id="1018" w:name="_Toc474146626"/>
      <w:bookmarkStart w:id="1019" w:name="_Toc474146902"/>
      <w:bookmarkStart w:id="1020" w:name="_Toc474147178"/>
      <w:bookmarkStart w:id="1021" w:name="_Toc474147454"/>
      <w:bookmarkStart w:id="1022" w:name="_Toc474147730"/>
      <w:bookmarkStart w:id="1023" w:name="_Toc474148006"/>
      <w:bookmarkStart w:id="1024" w:name="_Toc474150077"/>
      <w:bookmarkStart w:id="1025" w:name="_Toc474150357"/>
      <w:bookmarkStart w:id="1026" w:name="_Toc474150883"/>
      <w:bookmarkStart w:id="1027" w:name="_Toc474151915"/>
      <w:bookmarkStart w:id="1028" w:name="_Toc474152195"/>
      <w:bookmarkStart w:id="1029" w:name="_Toc478419552"/>
      <w:bookmarkStart w:id="1030" w:name="_Toc478419876"/>
      <w:bookmarkStart w:id="1031" w:name="_Toc482975109"/>
      <w:bookmarkStart w:id="1032" w:name="_Toc474145107"/>
      <w:bookmarkStart w:id="1033" w:name="_Toc474146351"/>
      <w:bookmarkStart w:id="1034" w:name="_Toc474146627"/>
      <w:bookmarkStart w:id="1035" w:name="_Toc474146903"/>
      <w:bookmarkStart w:id="1036" w:name="_Toc474147179"/>
      <w:bookmarkStart w:id="1037" w:name="_Toc474147455"/>
      <w:bookmarkStart w:id="1038" w:name="_Toc474147731"/>
      <w:bookmarkStart w:id="1039" w:name="_Toc474148007"/>
      <w:bookmarkStart w:id="1040" w:name="_Toc474150078"/>
      <w:bookmarkStart w:id="1041" w:name="_Toc474150358"/>
      <w:bookmarkStart w:id="1042" w:name="_Toc474150884"/>
      <w:bookmarkStart w:id="1043" w:name="_Toc474151916"/>
      <w:bookmarkStart w:id="1044" w:name="_Toc474152196"/>
      <w:bookmarkStart w:id="1045" w:name="_Toc478419553"/>
      <w:bookmarkStart w:id="1046" w:name="_Toc478419877"/>
      <w:bookmarkStart w:id="1047" w:name="_Toc482975110"/>
      <w:bookmarkStart w:id="1048" w:name="_Toc483393241"/>
      <w:bookmarkStart w:id="1049" w:name="_Toc474145108"/>
      <w:bookmarkStart w:id="1050" w:name="_Toc474146352"/>
      <w:bookmarkStart w:id="1051" w:name="_Toc474146628"/>
      <w:bookmarkStart w:id="1052" w:name="_Toc474146904"/>
      <w:bookmarkStart w:id="1053" w:name="_Toc474147180"/>
      <w:bookmarkStart w:id="1054" w:name="_Toc474147456"/>
      <w:bookmarkStart w:id="1055" w:name="_Toc474147732"/>
      <w:bookmarkStart w:id="1056" w:name="_Toc474148008"/>
      <w:bookmarkStart w:id="1057" w:name="_Toc474150079"/>
      <w:bookmarkStart w:id="1058" w:name="_Toc474150359"/>
      <w:bookmarkStart w:id="1059" w:name="_Toc474150885"/>
      <w:bookmarkStart w:id="1060" w:name="_Toc474151917"/>
      <w:bookmarkStart w:id="1061" w:name="_Toc474152197"/>
      <w:bookmarkStart w:id="1062" w:name="_Toc478419554"/>
      <w:bookmarkStart w:id="1063" w:name="_Toc478419878"/>
      <w:bookmarkStart w:id="1064" w:name="_Toc482975111"/>
      <w:bookmarkStart w:id="1065" w:name="_Toc473216400"/>
      <w:bookmarkStart w:id="1066" w:name="_Toc474145109"/>
      <w:bookmarkStart w:id="1067" w:name="_Toc474146353"/>
      <w:bookmarkStart w:id="1068" w:name="_Toc474146629"/>
      <w:bookmarkStart w:id="1069" w:name="_Toc474146905"/>
      <w:bookmarkStart w:id="1070" w:name="_Toc474147181"/>
      <w:bookmarkStart w:id="1071" w:name="_Toc474147457"/>
      <w:bookmarkStart w:id="1072" w:name="_Toc474147733"/>
      <w:bookmarkStart w:id="1073" w:name="_Toc474148009"/>
      <w:bookmarkStart w:id="1074" w:name="_Toc474150080"/>
      <w:bookmarkStart w:id="1075" w:name="_Toc474150360"/>
      <w:bookmarkStart w:id="1076" w:name="_Toc474150886"/>
      <w:bookmarkStart w:id="1077" w:name="_Toc474151918"/>
      <w:bookmarkStart w:id="1078" w:name="_Toc474152198"/>
      <w:bookmarkStart w:id="1079" w:name="_Toc478419555"/>
      <w:bookmarkStart w:id="1080" w:name="_Toc478419879"/>
      <w:bookmarkStart w:id="1081" w:name="_Toc482975112"/>
      <w:bookmarkStart w:id="1082" w:name="_Toc483393243"/>
      <w:bookmarkStart w:id="1083" w:name="_Toc473216401"/>
      <w:bookmarkStart w:id="1084" w:name="_Toc474145110"/>
      <w:bookmarkStart w:id="1085" w:name="_Toc474146354"/>
      <w:bookmarkStart w:id="1086" w:name="_Toc474146630"/>
      <w:bookmarkStart w:id="1087" w:name="_Toc474146906"/>
      <w:bookmarkStart w:id="1088" w:name="_Toc474147182"/>
      <w:bookmarkStart w:id="1089" w:name="_Toc474147458"/>
      <w:bookmarkStart w:id="1090" w:name="_Toc474147734"/>
      <w:bookmarkStart w:id="1091" w:name="_Toc474148010"/>
      <w:bookmarkStart w:id="1092" w:name="_Toc474150081"/>
      <w:bookmarkStart w:id="1093" w:name="_Toc474150361"/>
      <w:bookmarkStart w:id="1094" w:name="_Toc474150887"/>
      <w:bookmarkStart w:id="1095" w:name="_Toc474151919"/>
      <w:bookmarkStart w:id="1096" w:name="_Toc474152199"/>
      <w:bookmarkStart w:id="1097" w:name="_Toc478419556"/>
      <w:bookmarkStart w:id="1098" w:name="_Toc478419880"/>
      <w:bookmarkStart w:id="1099" w:name="_Toc482975113"/>
      <w:bookmarkStart w:id="1100" w:name="_Toc483393244"/>
      <w:bookmarkStart w:id="1101" w:name="_Toc474145111"/>
      <w:bookmarkStart w:id="1102" w:name="_Toc474146355"/>
      <w:bookmarkStart w:id="1103" w:name="_Toc474146631"/>
      <w:bookmarkStart w:id="1104" w:name="_Toc474146907"/>
      <w:bookmarkStart w:id="1105" w:name="_Toc474147183"/>
      <w:bookmarkStart w:id="1106" w:name="_Toc474147459"/>
      <w:bookmarkStart w:id="1107" w:name="_Toc474147735"/>
      <w:bookmarkStart w:id="1108" w:name="_Toc474148011"/>
      <w:bookmarkStart w:id="1109" w:name="_Toc474150082"/>
      <w:bookmarkStart w:id="1110" w:name="_Toc474150362"/>
      <w:bookmarkStart w:id="1111" w:name="_Toc474150888"/>
      <w:bookmarkStart w:id="1112" w:name="_Toc474151920"/>
      <w:bookmarkStart w:id="1113" w:name="_Toc474152200"/>
      <w:bookmarkStart w:id="1114" w:name="_Toc478419557"/>
      <w:bookmarkStart w:id="1115" w:name="_Toc478419881"/>
      <w:bookmarkStart w:id="1116" w:name="_Toc482975114"/>
      <w:bookmarkStart w:id="1117" w:name="_Toc474145112"/>
      <w:bookmarkStart w:id="1118" w:name="_Toc474146356"/>
      <w:bookmarkStart w:id="1119" w:name="_Toc474146632"/>
      <w:bookmarkStart w:id="1120" w:name="_Toc474146908"/>
      <w:bookmarkStart w:id="1121" w:name="_Toc474147184"/>
      <w:bookmarkStart w:id="1122" w:name="_Toc474147460"/>
      <w:bookmarkStart w:id="1123" w:name="_Toc474147736"/>
      <w:bookmarkStart w:id="1124" w:name="_Toc474148012"/>
      <w:bookmarkStart w:id="1125" w:name="_Toc474150083"/>
      <w:bookmarkStart w:id="1126" w:name="_Toc474150363"/>
      <w:bookmarkStart w:id="1127" w:name="_Toc474150889"/>
      <w:bookmarkStart w:id="1128" w:name="_Toc474151921"/>
      <w:bookmarkStart w:id="1129" w:name="_Toc474152201"/>
      <w:bookmarkStart w:id="1130" w:name="_Toc478419558"/>
      <w:bookmarkStart w:id="1131" w:name="_Toc478419882"/>
      <w:bookmarkStart w:id="1132" w:name="_Toc482975115"/>
      <w:bookmarkStart w:id="1133" w:name="_Toc483393246"/>
      <w:bookmarkStart w:id="1134" w:name="_Toc474145113"/>
      <w:bookmarkStart w:id="1135" w:name="_Toc474146357"/>
      <w:bookmarkStart w:id="1136" w:name="_Toc474146633"/>
      <w:bookmarkStart w:id="1137" w:name="_Toc474146909"/>
      <w:bookmarkStart w:id="1138" w:name="_Toc474147185"/>
      <w:bookmarkStart w:id="1139" w:name="_Toc474147461"/>
      <w:bookmarkStart w:id="1140" w:name="_Toc474147737"/>
      <w:bookmarkStart w:id="1141" w:name="_Toc474148013"/>
      <w:bookmarkStart w:id="1142" w:name="_Toc474150084"/>
      <w:bookmarkStart w:id="1143" w:name="_Toc474150364"/>
      <w:bookmarkStart w:id="1144" w:name="_Toc474150890"/>
      <w:bookmarkStart w:id="1145" w:name="_Toc474151922"/>
      <w:bookmarkStart w:id="1146" w:name="_Toc474152202"/>
      <w:bookmarkStart w:id="1147" w:name="_Toc478419559"/>
      <w:bookmarkStart w:id="1148" w:name="_Toc478419883"/>
      <w:bookmarkStart w:id="1149" w:name="_Toc482975116"/>
      <w:bookmarkStart w:id="1150" w:name="_Toc473216403"/>
      <w:bookmarkStart w:id="1151" w:name="_Toc473315729"/>
      <w:bookmarkStart w:id="1152" w:name="_Toc473316379"/>
      <w:bookmarkStart w:id="1153" w:name="_Toc474145114"/>
      <w:bookmarkStart w:id="1154" w:name="_Toc474146358"/>
      <w:bookmarkStart w:id="1155" w:name="_Toc474146634"/>
      <w:bookmarkStart w:id="1156" w:name="_Toc474146910"/>
      <w:bookmarkStart w:id="1157" w:name="_Toc474147186"/>
      <w:bookmarkStart w:id="1158" w:name="_Toc474147462"/>
      <w:bookmarkStart w:id="1159" w:name="_Toc474147738"/>
      <w:bookmarkStart w:id="1160" w:name="_Toc474148014"/>
      <w:bookmarkStart w:id="1161" w:name="_Toc474150085"/>
      <w:bookmarkStart w:id="1162" w:name="_Toc474150365"/>
      <w:bookmarkStart w:id="1163" w:name="_Toc474150891"/>
      <w:bookmarkStart w:id="1164" w:name="_Toc474151923"/>
      <w:bookmarkStart w:id="1165" w:name="_Toc474152203"/>
      <w:bookmarkStart w:id="1166" w:name="_Toc478419560"/>
      <w:bookmarkStart w:id="1167" w:name="_Toc478419884"/>
      <w:bookmarkStart w:id="1168" w:name="_Toc482975117"/>
      <w:bookmarkStart w:id="1169" w:name="_Toc483393248"/>
      <w:bookmarkStart w:id="1170" w:name="_Toc473216404"/>
      <w:bookmarkStart w:id="1171" w:name="_Toc473315730"/>
      <w:bookmarkStart w:id="1172" w:name="_Toc473316380"/>
      <w:bookmarkStart w:id="1173" w:name="_Toc474145115"/>
      <w:bookmarkStart w:id="1174" w:name="_Toc474146359"/>
      <w:bookmarkStart w:id="1175" w:name="_Toc474146635"/>
      <w:bookmarkStart w:id="1176" w:name="_Toc474146911"/>
      <w:bookmarkStart w:id="1177" w:name="_Toc474147187"/>
      <w:bookmarkStart w:id="1178" w:name="_Toc474147463"/>
      <w:bookmarkStart w:id="1179" w:name="_Toc474147739"/>
      <w:bookmarkStart w:id="1180" w:name="_Toc474148015"/>
      <w:bookmarkStart w:id="1181" w:name="_Toc474150086"/>
      <w:bookmarkStart w:id="1182" w:name="_Toc474150366"/>
      <w:bookmarkStart w:id="1183" w:name="_Toc474150892"/>
      <w:bookmarkStart w:id="1184" w:name="_Toc474151924"/>
      <w:bookmarkStart w:id="1185" w:name="_Toc474152204"/>
      <w:bookmarkStart w:id="1186" w:name="_Toc478419561"/>
      <w:bookmarkStart w:id="1187" w:name="_Toc478419885"/>
      <w:bookmarkStart w:id="1188" w:name="_Toc482975118"/>
      <w:bookmarkStart w:id="1189" w:name="_Toc483393249"/>
      <w:bookmarkStart w:id="1190" w:name="_Toc473216405"/>
      <w:bookmarkStart w:id="1191" w:name="_Toc473315731"/>
      <w:bookmarkStart w:id="1192" w:name="_Toc473316381"/>
      <w:bookmarkStart w:id="1193" w:name="_Toc474145116"/>
      <w:bookmarkStart w:id="1194" w:name="_Toc474146360"/>
      <w:bookmarkStart w:id="1195" w:name="_Toc474146636"/>
      <w:bookmarkStart w:id="1196" w:name="_Toc474146912"/>
      <w:bookmarkStart w:id="1197" w:name="_Toc474147188"/>
      <w:bookmarkStart w:id="1198" w:name="_Toc474147464"/>
      <w:bookmarkStart w:id="1199" w:name="_Toc474147740"/>
      <w:bookmarkStart w:id="1200" w:name="_Toc474148016"/>
      <w:bookmarkStart w:id="1201" w:name="_Toc474150087"/>
      <w:bookmarkStart w:id="1202" w:name="_Toc474150367"/>
      <w:bookmarkStart w:id="1203" w:name="_Toc474150893"/>
      <w:bookmarkStart w:id="1204" w:name="_Toc474151925"/>
      <w:bookmarkStart w:id="1205" w:name="_Toc474152205"/>
      <w:bookmarkStart w:id="1206" w:name="_Toc478419562"/>
      <w:bookmarkStart w:id="1207" w:name="_Toc478419886"/>
      <w:bookmarkStart w:id="1208" w:name="_Toc482975119"/>
      <w:bookmarkStart w:id="1209" w:name="_Toc483393250"/>
      <w:bookmarkStart w:id="1210" w:name="_Toc473216406"/>
      <w:bookmarkStart w:id="1211" w:name="_Toc473315732"/>
      <w:bookmarkStart w:id="1212" w:name="_Toc473316382"/>
      <w:bookmarkStart w:id="1213" w:name="_Toc474145117"/>
      <w:bookmarkStart w:id="1214" w:name="_Toc474146361"/>
      <w:bookmarkStart w:id="1215" w:name="_Toc474146637"/>
      <w:bookmarkStart w:id="1216" w:name="_Toc474146913"/>
      <w:bookmarkStart w:id="1217" w:name="_Toc474147189"/>
      <w:bookmarkStart w:id="1218" w:name="_Toc474147465"/>
      <w:bookmarkStart w:id="1219" w:name="_Toc474147741"/>
      <w:bookmarkStart w:id="1220" w:name="_Toc474148017"/>
      <w:bookmarkStart w:id="1221" w:name="_Toc474150088"/>
      <w:bookmarkStart w:id="1222" w:name="_Toc474150368"/>
      <w:bookmarkStart w:id="1223" w:name="_Toc474150894"/>
      <w:bookmarkStart w:id="1224" w:name="_Toc474151926"/>
      <w:bookmarkStart w:id="1225" w:name="_Toc474152206"/>
      <w:bookmarkStart w:id="1226" w:name="_Toc478419563"/>
      <w:bookmarkStart w:id="1227" w:name="_Toc478419887"/>
      <w:bookmarkStart w:id="1228" w:name="_Toc482975120"/>
      <w:bookmarkStart w:id="1229" w:name="_Toc483393251"/>
      <w:bookmarkStart w:id="1230" w:name="_Toc482975121"/>
      <w:bookmarkStart w:id="1231" w:name="_Toc47415089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r>
        <w:br w:type="page"/>
      </w:r>
    </w:p>
    <w:p w14:paraId="0D386965" w14:textId="77777777" w:rsidR="00E26552" w:rsidRDefault="008C2D0B">
      <w:pPr>
        <w:pStyle w:val="Heading1"/>
      </w:pPr>
      <w:bookmarkStart w:id="1232" w:name="_Toc522772439"/>
      <w:r>
        <w:lastRenderedPageBreak/>
        <w:t>Classification of Companies</w:t>
      </w:r>
      <w:bookmarkEnd w:id="1230"/>
      <w:bookmarkEnd w:id="1232"/>
      <w:r>
        <w:t xml:space="preserve"> </w:t>
      </w:r>
      <w:bookmarkEnd w:id="1231"/>
    </w:p>
    <w:p w14:paraId="0D386966" w14:textId="77777777" w:rsidR="00E26552" w:rsidRDefault="008C2D0B">
      <w:pPr>
        <w:pStyle w:val="Heading2"/>
      </w:pPr>
      <w:bookmarkStart w:id="1233" w:name="_Toc482975122"/>
      <w:bookmarkStart w:id="1234" w:name="_Toc522772440"/>
      <w:r>
        <w:t>The ROBO Global</w:t>
      </w:r>
      <w:r>
        <w:rPr>
          <w:vertAlign w:val="superscript"/>
        </w:rPr>
        <w:t>®</w:t>
      </w:r>
      <w:r>
        <w:t xml:space="preserve"> Database</w:t>
      </w:r>
      <w:bookmarkEnd w:id="1233"/>
      <w:bookmarkEnd w:id="1234"/>
    </w:p>
    <w:p w14:paraId="0D386967" w14:textId="77777777" w:rsidR="00E26552" w:rsidRDefault="008C2D0B">
      <w:pPr>
        <w:pStyle w:val="ListParagraph"/>
      </w:pPr>
      <w:r>
        <w:t>ROBO Global</w:t>
      </w:r>
      <w:r>
        <w:rPr>
          <w:vertAlign w:val="superscript"/>
        </w:rPr>
        <w:t>®</w:t>
      </w:r>
      <w:r>
        <w:t xml:space="preserve"> created and maintains a unique and broad da</w:t>
      </w:r>
      <w:r>
        <w:t xml:space="preserve">tabase of companies across the globe who have a portion of their business and revenue associated with the focus area of one or more of the index series’. </w:t>
      </w:r>
    </w:p>
    <w:p w14:paraId="0D386968" w14:textId="77777777" w:rsidR="00E26552" w:rsidRDefault="008C2D0B">
      <w:pPr>
        <w:pStyle w:val="Heading2"/>
      </w:pPr>
      <w:bookmarkStart w:id="1235" w:name="_Toc473216408"/>
      <w:bookmarkStart w:id="1236" w:name="_Toc474150896"/>
      <w:bookmarkStart w:id="1237" w:name="_Toc482975123"/>
      <w:bookmarkStart w:id="1238" w:name="_Toc522772441"/>
      <w:bookmarkEnd w:id="1235"/>
      <w:r>
        <w:t>ROBO Global</w:t>
      </w:r>
      <w:r>
        <w:rPr>
          <w:vertAlign w:val="superscript"/>
        </w:rPr>
        <w:t>®</w:t>
      </w:r>
      <w:r>
        <w:t xml:space="preserve"> Industry Classification</w:t>
      </w:r>
      <w:bookmarkEnd w:id="1236"/>
      <w:bookmarkEnd w:id="1237"/>
      <w:bookmarkEnd w:id="1238"/>
      <w:r>
        <w:t xml:space="preserve">  </w:t>
      </w:r>
    </w:p>
    <w:p w14:paraId="0D386969" w14:textId="77777777" w:rsidR="00E26552" w:rsidRDefault="008C2D0B">
      <w:pPr>
        <w:pStyle w:val="ListParagraph"/>
      </w:pPr>
      <w:r>
        <w:t>In the absence of a benchmark industry classification system f</w:t>
      </w:r>
      <w:r>
        <w:t>or identifying companies engaged in the areas of focus for each index series, the ROBO Global</w:t>
      </w:r>
      <w:r>
        <w:rPr>
          <w:vertAlign w:val="superscript"/>
        </w:rPr>
        <w:t>®</w:t>
      </w:r>
      <w:r>
        <w:t xml:space="preserve"> Industry Classification was created by ROBO Global</w:t>
      </w:r>
      <w:r>
        <w:rPr>
          <w:vertAlign w:val="superscript"/>
        </w:rPr>
        <w:t>®</w:t>
      </w:r>
      <w:r>
        <w:t xml:space="preserve"> in consultation with industry experts and strategic advisors.</w:t>
      </w:r>
    </w:p>
    <w:p w14:paraId="0D38696A" w14:textId="77777777" w:rsidR="00E26552" w:rsidRDefault="008C2D0B">
      <w:pPr>
        <w:pStyle w:val="ListParagraph"/>
      </w:pPr>
      <w:r>
        <w:t>The eligibility process for inclusion in the RO</w:t>
      </w:r>
      <w:r>
        <w:t>BO Global</w:t>
      </w:r>
      <w:r>
        <w:rPr>
          <w:vertAlign w:val="superscript"/>
        </w:rPr>
        <w:t>®</w:t>
      </w:r>
      <w:r>
        <w:t xml:space="preserve"> Industry Classification is detailed in the “ROBO Global</w:t>
      </w:r>
      <w:r>
        <w:rPr>
          <w:vertAlign w:val="superscript"/>
        </w:rPr>
        <w:t>®</w:t>
      </w:r>
      <w:r>
        <w:t xml:space="preserve"> Industry Classification” document available from ROBO Global</w:t>
      </w:r>
      <w:r>
        <w:rPr>
          <w:vertAlign w:val="superscript"/>
        </w:rPr>
        <w:t>®</w:t>
      </w:r>
      <w:r>
        <w:t>.</w:t>
      </w:r>
    </w:p>
    <w:p w14:paraId="0D38696B" w14:textId="77777777" w:rsidR="00E26552" w:rsidRDefault="008C2D0B">
      <w:pPr>
        <w:pStyle w:val="ListParagraph"/>
      </w:pPr>
      <w:r>
        <w:t>ROBO Global</w:t>
      </w:r>
      <w:r>
        <w:rPr>
          <w:vertAlign w:val="superscript"/>
        </w:rPr>
        <w:t>®</w:t>
      </w:r>
      <w:r>
        <w:t xml:space="preserve"> </w:t>
      </w:r>
      <w:r>
        <w:rPr>
          <w:rFonts w:eastAsia="Times New Roman"/>
        </w:rPr>
        <w:t xml:space="preserve">observes and may exclude companies if there is an unacceptable risk that the company contributes to or is </w:t>
      </w:r>
      <w:r>
        <w:rPr>
          <w:rFonts w:eastAsia="Times New Roman"/>
        </w:rPr>
        <w:t>responsible for serious human rights violations, severe environmental damage, and other particularly serious violations of fundamental ethical norms,</w:t>
      </w:r>
      <w:r>
        <w:t xml:space="preserve"> including the production of weapons that violate fundamental humanitarian principles through their normal </w:t>
      </w:r>
      <w:r>
        <w:t>use.</w:t>
      </w:r>
    </w:p>
    <w:p w14:paraId="0D38696C" w14:textId="77777777" w:rsidR="00E26552" w:rsidRDefault="008C2D0B">
      <w:pPr>
        <w:pStyle w:val="ListParagraph"/>
      </w:pPr>
      <w:r>
        <w:t xml:space="preserve">Please refer to </w:t>
      </w:r>
      <w:hyperlink r:id="rId12" w:history="1">
        <w:r>
          <w:rPr>
            <w:rStyle w:val="Hyperlink"/>
          </w:rPr>
          <w:t>www.roboglobal.com</w:t>
        </w:r>
      </w:hyperlink>
      <w:r>
        <w:t xml:space="preserve"> for more information relating to the ROBO Global</w:t>
      </w:r>
      <w:r>
        <w:rPr>
          <w:vertAlign w:val="superscript"/>
        </w:rPr>
        <w:t>®</w:t>
      </w:r>
      <w:r>
        <w:t xml:space="preserve"> Industry Classification.</w:t>
      </w:r>
      <w:bookmarkStart w:id="1239" w:name="_Toc473216410"/>
      <w:bookmarkStart w:id="1240" w:name="_Toc473315737"/>
      <w:bookmarkStart w:id="1241" w:name="_Toc473316387"/>
      <w:bookmarkStart w:id="1242" w:name="_Toc474145122"/>
      <w:bookmarkStart w:id="1243" w:name="_Toc474146366"/>
      <w:bookmarkStart w:id="1244" w:name="_Toc474146642"/>
      <w:bookmarkStart w:id="1245" w:name="_Toc474146918"/>
      <w:bookmarkStart w:id="1246" w:name="_Toc474147194"/>
      <w:bookmarkStart w:id="1247" w:name="_Toc474147470"/>
      <w:bookmarkStart w:id="1248" w:name="_Toc474147746"/>
      <w:bookmarkStart w:id="1249" w:name="_Toc473216411"/>
      <w:bookmarkStart w:id="1250" w:name="_Toc473315738"/>
      <w:bookmarkStart w:id="1251" w:name="_Toc473316388"/>
      <w:bookmarkStart w:id="1252" w:name="_Toc474145123"/>
      <w:bookmarkStart w:id="1253" w:name="_Toc474146367"/>
      <w:bookmarkStart w:id="1254" w:name="_Toc474146643"/>
      <w:bookmarkStart w:id="1255" w:name="_Toc474146919"/>
      <w:bookmarkStart w:id="1256" w:name="_Toc474147195"/>
      <w:bookmarkStart w:id="1257" w:name="_Toc474147471"/>
      <w:bookmarkStart w:id="1258" w:name="_Toc474147747"/>
      <w:bookmarkStart w:id="1259" w:name="_Toc474145125"/>
      <w:bookmarkStart w:id="1260" w:name="_Toc474146369"/>
      <w:bookmarkStart w:id="1261" w:name="_Toc474146645"/>
      <w:bookmarkStart w:id="1262" w:name="_Toc474146921"/>
      <w:bookmarkStart w:id="1263" w:name="_Toc474147197"/>
      <w:bookmarkStart w:id="1264" w:name="_Toc474147473"/>
      <w:bookmarkStart w:id="1265" w:name="_Toc474147749"/>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0D38696D" w14:textId="77777777" w:rsidR="00E26552" w:rsidRDefault="008C2D0B">
      <w:pPr>
        <w:spacing w:after="160" w:line="259" w:lineRule="auto"/>
        <w:rPr>
          <w:b/>
          <w:sz w:val="29"/>
          <w:szCs w:val="29"/>
          <w:lang w:eastAsia="en-US"/>
        </w:rPr>
      </w:pPr>
      <w:bookmarkStart w:id="1266" w:name="_Toc474150899"/>
      <w:r>
        <w:br w:type="page"/>
      </w:r>
    </w:p>
    <w:p w14:paraId="0D38696E" w14:textId="77777777" w:rsidR="00E26552" w:rsidRDefault="008C2D0B">
      <w:pPr>
        <w:pStyle w:val="Heading1"/>
      </w:pPr>
      <w:bookmarkStart w:id="1267" w:name="_Toc482975125"/>
      <w:bookmarkStart w:id="1268" w:name="_Toc522772442"/>
      <w:r>
        <w:lastRenderedPageBreak/>
        <w:t>Index Reviews</w:t>
      </w:r>
      <w:bookmarkEnd w:id="1266"/>
      <w:bookmarkEnd w:id="1267"/>
      <w:bookmarkEnd w:id="1268"/>
    </w:p>
    <w:p w14:paraId="0D38696F" w14:textId="77777777" w:rsidR="00E26552" w:rsidRDefault="008C2D0B">
      <w:pPr>
        <w:pStyle w:val="ListParagraph"/>
      </w:pPr>
      <w:r>
        <w:t>The indices are reviewed according to the schedule specified for each index.</w:t>
      </w:r>
    </w:p>
    <w:p w14:paraId="0D386970" w14:textId="77777777" w:rsidR="00E26552" w:rsidRDefault="008C2D0B">
      <w:pPr>
        <w:pStyle w:val="ListParagraph"/>
      </w:pPr>
      <w:r>
        <w:t>From t</w:t>
      </w:r>
      <w:r>
        <w:t>he determination date until the rebalance date, the number of shares used for each index constituent is fixed and not changed unless a corporate event occurs.</w:t>
      </w:r>
      <w:r>
        <w:rPr>
          <w:rStyle w:val="FootnoteReference"/>
        </w:rPr>
        <w:footnoteReference w:id="2"/>
      </w:r>
    </w:p>
    <w:p w14:paraId="0D386971" w14:textId="77777777" w:rsidR="00E26552" w:rsidRDefault="008C2D0B">
      <w:pPr>
        <w:pStyle w:val="ListParagraph"/>
      </w:pPr>
      <w:r>
        <w:t xml:space="preserve">The new constituent composition and index weightings are applied on the corresponding rebalance </w:t>
      </w:r>
      <w:r>
        <w:t>date.</w:t>
      </w:r>
    </w:p>
    <w:p w14:paraId="0D386972" w14:textId="77777777" w:rsidR="00E26552" w:rsidRDefault="008C2D0B">
      <w:pPr>
        <w:pStyle w:val="ListParagraph"/>
      </w:pPr>
      <w:r>
        <w:t xml:space="preserve">The proposed composition of each index and </w:t>
      </w:r>
      <w:r>
        <w:rPr>
          <w:i/>
        </w:rPr>
        <w:t>indicative</w:t>
      </w:r>
      <w:r>
        <w:t xml:space="preserve"> weightings of each of the index’ constituents (including details relating to the companies that are being added to/removed from the Index) shall be available to index licensees from ROBO Global</w:t>
      </w:r>
      <w:r>
        <w:rPr>
          <w:vertAlign w:val="superscript"/>
        </w:rPr>
        <w:t>®</w:t>
      </w:r>
      <w:r>
        <w:t xml:space="preserve"> s</w:t>
      </w:r>
      <w:r>
        <w:t>even calendar days prior to the scheduled rebalance date.</w:t>
      </w:r>
    </w:p>
    <w:p w14:paraId="0D386973" w14:textId="77777777" w:rsidR="00E26552" w:rsidRDefault="008C2D0B">
      <w:pPr>
        <w:pStyle w:val="ListParagraph"/>
      </w:pPr>
      <w:r>
        <w:t xml:space="preserve">The Calculation Agent shall publish all details relating to the rebalance of the Index (i.e. the </w:t>
      </w:r>
      <w:r>
        <w:rPr>
          <w:i/>
        </w:rPr>
        <w:t>actual</w:t>
      </w:r>
      <w:r>
        <w:t xml:space="preserve"> weights) on the business day after each relevant rebalance date. </w:t>
      </w:r>
    </w:p>
    <w:p w14:paraId="0D386974" w14:textId="77777777" w:rsidR="00E26552" w:rsidRDefault="008C2D0B">
      <w:pPr>
        <w:pStyle w:val="Heading2"/>
      </w:pPr>
      <w:bookmarkStart w:id="1269" w:name="_Toc474150900"/>
      <w:bookmarkStart w:id="1270" w:name="_Toc482975126"/>
      <w:bookmarkStart w:id="1271" w:name="_Toc522772443"/>
      <w:r>
        <w:t>Constituent eligibility</w:t>
      </w:r>
      <w:bookmarkEnd w:id="1269"/>
      <w:bookmarkEnd w:id="1270"/>
      <w:r>
        <w:t xml:space="preserve"> (all</w:t>
      </w:r>
      <w:r>
        <w:t xml:space="preserve"> indices)</w:t>
      </w:r>
      <w:bookmarkEnd w:id="1271"/>
    </w:p>
    <w:p w14:paraId="0D386975" w14:textId="77777777" w:rsidR="00E26552" w:rsidRDefault="008C2D0B">
      <w:pPr>
        <w:pStyle w:val="ListParagraph"/>
      </w:pPr>
      <w:bookmarkStart w:id="1272" w:name="_Hlk520789761"/>
      <w:r>
        <w:t>All companies listed within the ROBO Global</w:t>
      </w:r>
      <w:r>
        <w:rPr>
          <w:vertAlign w:val="superscript"/>
        </w:rPr>
        <w:t xml:space="preserve">® </w:t>
      </w:r>
      <w:r>
        <w:t>Industry Classification pass through a series of eligibility screens before they can become Index Constituents.  The selection of the Index Constituents from the list of companies classified within the</w:t>
      </w:r>
      <w:r>
        <w:t xml:space="preserve"> ROBO Global</w:t>
      </w:r>
      <w:r>
        <w:rPr>
          <w:vertAlign w:val="superscript"/>
        </w:rPr>
        <w:t xml:space="preserve">® </w:t>
      </w:r>
      <w:r>
        <w:t>Industry Classification is carried out by ROBO Global</w:t>
      </w:r>
      <w:r>
        <w:rPr>
          <w:vertAlign w:val="superscript"/>
        </w:rPr>
        <w:t>®</w:t>
      </w:r>
      <w:r>
        <w:t xml:space="preserve"> in accordance with the following predetermined rules and objective criteria:</w:t>
      </w:r>
    </w:p>
    <w:bookmarkEnd w:id="1272"/>
    <w:p w14:paraId="0D386976" w14:textId="77777777" w:rsidR="00E26552" w:rsidRDefault="008C2D0B">
      <w:pPr>
        <w:pStyle w:val="ListParagraph"/>
      </w:pPr>
      <w:r>
        <w:t xml:space="preserve">Companies not publicly traded on an eligible exchange are ineligible for inclusion in the indices. </w:t>
      </w:r>
    </w:p>
    <w:p w14:paraId="0D386977" w14:textId="77777777" w:rsidR="00E26552" w:rsidRDefault="008C2D0B">
      <w:pPr>
        <w:pStyle w:val="ListParagraph"/>
        <w:rPr>
          <w:lang w:val="de-DE"/>
        </w:rPr>
      </w:pPr>
      <w:r>
        <w:t>The list of eligible exchanges is maintained by and can be revised by the Index Management Committee.  Any such revisions to the list of eligible exchanges shall be confirmed at a quarterly Index Management Committee meeting, effective no sooner than at th</w:t>
      </w:r>
      <w:r>
        <w:t xml:space="preserve">e next occurring determination date (i.e. with a minimum of one quarter’s notice), and published on </w:t>
      </w:r>
      <w:hyperlink r:id="rId13" w:history="1">
        <w:r>
          <w:rPr>
            <w:rStyle w:val="Hyperlink"/>
          </w:rPr>
          <w:t>www.roboglobal.com</w:t>
        </w:r>
      </w:hyperlink>
      <w:r>
        <w:t>.</w:t>
      </w:r>
    </w:p>
    <w:p w14:paraId="0D386978" w14:textId="77777777" w:rsidR="00E26552" w:rsidRDefault="008C2D0B">
      <w:pPr>
        <w:pStyle w:val="ListParagraph"/>
      </w:pPr>
      <w:r>
        <w:t>Size Requirement - Companies which are not currently an Index Component with a Market Capitali</w:t>
      </w:r>
      <w:r>
        <w:t xml:space="preserve">zation of less than the </w:t>
      </w:r>
      <w:r>
        <w:rPr>
          <w:i/>
        </w:rPr>
        <w:t>New Component Size Requirement</w:t>
      </w:r>
      <w:r>
        <w:t xml:space="preserve"> as at the relevant Determination Date are ineligible for inclusion in the indices.  Companies which are currently an Index Component with a Market Capitalization of less than the </w:t>
      </w:r>
      <w:r>
        <w:rPr>
          <w:i/>
        </w:rPr>
        <w:t>Existing Component Siz</w:t>
      </w:r>
      <w:r>
        <w:rPr>
          <w:i/>
        </w:rPr>
        <w:t>e Requirement</w:t>
      </w:r>
      <w:r>
        <w:t xml:space="preserve"> at the relevant Determination Date are ineligible for inclusion in the indices. </w:t>
      </w:r>
    </w:p>
    <w:p w14:paraId="0D386979" w14:textId="77777777" w:rsidR="00E26552" w:rsidRDefault="008C2D0B">
      <w:pPr>
        <w:pStyle w:val="ListParagraph"/>
      </w:pPr>
      <w:r>
        <w:t xml:space="preserve">Liquidity Requirement - Companies which are not currently an Index Component, with a </w:t>
      </w:r>
      <w:r>
        <w:rPr>
          <w:rFonts w:eastAsia="Times New Roman"/>
        </w:rPr>
        <w:t>trailing 3-month composite average daily value traded at the relevant Determ</w:t>
      </w:r>
      <w:r>
        <w:rPr>
          <w:rFonts w:eastAsia="Times New Roman"/>
        </w:rPr>
        <w:t xml:space="preserve">ination Date that is less than the </w:t>
      </w:r>
      <w:r>
        <w:rPr>
          <w:rFonts w:eastAsia="Times New Roman"/>
          <w:i/>
        </w:rPr>
        <w:t>New Component Liquidity Requirement</w:t>
      </w:r>
      <w:r>
        <w:rPr>
          <w:rFonts w:eastAsia="Times New Roman"/>
        </w:rPr>
        <w:t xml:space="preserve">, are ineligible for inclusion in the indices. </w:t>
      </w:r>
      <w:r>
        <w:t>Companies which are currently an Index Component, with a</w:t>
      </w:r>
      <w:r>
        <w:rPr>
          <w:rFonts w:eastAsia="Times New Roman"/>
        </w:rPr>
        <w:t xml:space="preserve"> trailing 3-month average daily value traded at the relevant Determination Date tha</w:t>
      </w:r>
      <w:r>
        <w:rPr>
          <w:rFonts w:eastAsia="Times New Roman"/>
        </w:rPr>
        <w:t xml:space="preserve">t is less than the </w:t>
      </w:r>
      <w:r>
        <w:rPr>
          <w:rFonts w:eastAsia="Times New Roman"/>
          <w:i/>
        </w:rPr>
        <w:t>Liquidity Removal Level</w:t>
      </w:r>
      <w:r>
        <w:rPr>
          <w:rFonts w:eastAsia="Times New Roman"/>
        </w:rPr>
        <w:t xml:space="preserve">, are ineligible for inclusion in the indices. Constituent companies whose trailing 3-month </w:t>
      </w:r>
      <w:r>
        <w:rPr>
          <w:rFonts w:eastAsia="Times New Roman"/>
        </w:rPr>
        <w:lastRenderedPageBreak/>
        <w:t xml:space="preserve">average daily value traded at the relevant Determination Date is below the </w:t>
      </w:r>
      <w:r>
        <w:rPr>
          <w:rFonts w:eastAsia="Times New Roman"/>
          <w:i/>
        </w:rPr>
        <w:t>Liquidity Warning Level</w:t>
      </w:r>
      <w:r>
        <w:rPr>
          <w:rFonts w:eastAsia="Times New Roman"/>
        </w:rPr>
        <w:t xml:space="preserve"> at two consecutive revi</w:t>
      </w:r>
      <w:r>
        <w:rPr>
          <w:rFonts w:eastAsia="Times New Roman"/>
        </w:rPr>
        <w:t>ews are ineligible for inclusion in the indices.</w:t>
      </w:r>
    </w:p>
    <w:p w14:paraId="0D38697A" w14:textId="77777777" w:rsidR="00E26552" w:rsidRDefault="008C2D0B">
      <w:pPr>
        <w:pStyle w:val="ListParagraph"/>
        <w:rPr>
          <w:rFonts w:cs="Arial"/>
          <w:b/>
        </w:rPr>
      </w:pPr>
      <w:r>
        <w:t>In addition to the requirements above, each specific index series may have additional eligibility requirements as outlined in their respective schedules.</w:t>
      </w:r>
    </w:p>
    <w:p w14:paraId="0D38697B" w14:textId="77777777" w:rsidR="00E26552" w:rsidRDefault="008C2D0B">
      <w:pPr>
        <w:pStyle w:val="Heading2"/>
      </w:pPr>
      <w:bookmarkStart w:id="1273" w:name="_Toc522772444"/>
      <w:r>
        <w:t>UCITS Indices</w:t>
      </w:r>
      <w:bookmarkEnd w:id="1273"/>
    </w:p>
    <w:p w14:paraId="0D38697C" w14:textId="77777777" w:rsidR="00E26552" w:rsidRDefault="008C2D0B">
      <w:pPr>
        <w:pStyle w:val="ListParagraph"/>
      </w:pPr>
      <w:r>
        <w:t xml:space="preserve">The weighting schemes used for the </w:t>
      </w:r>
      <w:r>
        <w:t>various ROBO Global</w:t>
      </w:r>
      <w:r>
        <w:rPr>
          <w:vertAlign w:val="superscript"/>
        </w:rPr>
        <w:t>®</w:t>
      </w:r>
      <w:r>
        <w:t xml:space="preserve"> UCITS indices aim to ensure UCITS compliance at each index review. Should their application to the UCITS indices appear at some future time unlikely to achieve compliance, the Index Management Committee will amend the rules to resolve </w:t>
      </w:r>
      <w:r>
        <w:t xml:space="preserve">this, following the procedures and notifying users of those changes as indicated </w:t>
      </w:r>
      <w:r>
        <w:rPr>
          <w:color w:val="000000" w:themeColor="text1"/>
        </w:rPr>
        <w:t xml:space="preserve">in paragraphs </w:t>
      </w:r>
      <w:r>
        <w:rPr>
          <w:color w:val="000000" w:themeColor="text1"/>
        </w:rPr>
        <w:fldChar w:fldCharType="begin"/>
      </w:r>
      <w:r>
        <w:rPr>
          <w:color w:val="000000" w:themeColor="text1"/>
        </w:rPr>
        <w:instrText xml:space="preserve"> REF _Ref474098248 \r \h  \* MERGEFORMAT </w:instrText>
      </w:r>
      <w:r>
        <w:rPr>
          <w:color w:val="000000" w:themeColor="text1"/>
        </w:rPr>
      </w:r>
      <w:r>
        <w:rPr>
          <w:color w:val="000000" w:themeColor="text1"/>
        </w:rPr>
        <w:fldChar w:fldCharType="separate"/>
      </w:r>
      <w:r>
        <w:rPr>
          <w:color w:val="000000" w:themeColor="text1"/>
        </w:rPr>
        <w:t>2.4</w:t>
      </w:r>
      <w:r>
        <w:rPr>
          <w:color w:val="000000" w:themeColor="text1"/>
        </w:rPr>
        <w:fldChar w:fldCharType="end"/>
      </w:r>
      <w:r>
        <w:rPr>
          <w:color w:val="000000" w:themeColor="text1"/>
        </w:rPr>
        <w:t xml:space="preserve"> and section </w:t>
      </w:r>
      <w:r>
        <w:rPr>
          <w:color w:val="000000" w:themeColor="text1"/>
        </w:rPr>
        <w:fldChar w:fldCharType="begin"/>
      </w:r>
      <w:r>
        <w:rPr>
          <w:color w:val="000000" w:themeColor="text1"/>
        </w:rPr>
        <w:instrText xml:space="preserve"> REF _Ref474151105 \r \h  \* MERGEFOR</w:instrText>
      </w:r>
      <w:r>
        <w:rPr>
          <w:color w:val="000000" w:themeColor="text1"/>
        </w:rPr>
        <w:instrText xml:space="preserve">MAT </w:instrText>
      </w:r>
      <w:r>
        <w:rPr>
          <w:color w:val="000000" w:themeColor="text1"/>
        </w:rPr>
      </w:r>
      <w:r>
        <w:rPr>
          <w:color w:val="000000" w:themeColor="text1"/>
        </w:rPr>
        <w:fldChar w:fldCharType="separate"/>
      </w:r>
      <w:r>
        <w:rPr>
          <w:color w:val="000000" w:themeColor="text1"/>
        </w:rPr>
        <w:t>6</w:t>
      </w:r>
      <w:r>
        <w:rPr>
          <w:color w:val="000000" w:themeColor="text1"/>
        </w:rPr>
        <w:fldChar w:fldCharType="end"/>
      </w:r>
      <w:r>
        <w:rPr>
          <w:color w:val="000000" w:themeColor="text1"/>
        </w:rPr>
        <w:t>.</w:t>
      </w:r>
    </w:p>
    <w:p w14:paraId="0D38697D" w14:textId="77777777" w:rsidR="00E26552" w:rsidRDefault="00E26552">
      <w:pPr>
        <w:ind w:left="567"/>
      </w:pPr>
    </w:p>
    <w:p w14:paraId="0D38697E" w14:textId="77777777" w:rsidR="00E26552" w:rsidRDefault="008C2D0B">
      <w:pPr>
        <w:rPr>
          <w:sz w:val="29"/>
          <w:szCs w:val="29"/>
          <w:lang w:eastAsia="en-US"/>
        </w:rPr>
      </w:pPr>
      <w:r>
        <w:br w:type="page"/>
      </w:r>
    </w:p>
    <w:p w14:paraId="0D38697F" w14:textId="77777777" w:rsidR="00E26552" w:rsidRDefault="008C2D0B">
      <w:pPr>
        <w:pStyle w:val="Heading1"/>
      </w:pPr>
      <w:bookmarkStart w:id="1274" w:name="_Toc473216413"/>
      <w:bookmarkStart w:id="1275" w:name="_Toc474145134"/>
      <w:bookmarkStart w:id="1276" w:name="_Toc474146378"/>
      <w:bookmarkStart w:id="1277" w:name="_Toc474146654"/>
      <w:bookmarkStart w:id="1278" w:name="_Toc474146930"/>
      <w:bookmarkStart w:id="1279" w:name="_Toc474147206"/>
      <w:bookmarkStart w:id="1280" w:name="_Toc474147482"/>
      <w:bookmarkStart w:id="1281" w:name="_Toc474147758"/>
      <w:bookmarkStart w:id="1282" w:name="_Toc474148030"/>
      <w:bookmarkStart w:id="1283" w:name="_Toc474150101"/>
      <w:bookmarkStart w:id="1284" w:name="_Toc474150381"/>
      <w:bookmarkStart w:id="1285" w:name="_Toc474150907"/>
      <w:bookmarkStart w:id="1286" w:name="_Toc474151939"/>
      <w:bookmarkStart w:id="1287" w:name="_Toc474152219"/>
      <w:bookmarkStart w:id="1288" w:name="_Toc478419578"/>
      <w:bookmarkStart w:id="1289" w:name="_Toc478419898"/>
      <w:bookmarkStart w:id="1290" w:name="_Toc482975131"/>
      <w:bookmarkStart w:id="1291" w:name="_Toc483393262"/>
      <w:bookmarkStart w:id="1292" w:name="_Toc474145135"/>
      <w:bookmarkStart w:id="1293" w:name="_Toc474146379"/>
      <w:bookmarkStart w:id="1294" w:name="_Toc474146655"/>
      <w:bookmarkStart w:id="1295" w:name="_Toc474146931"/>
      <w:bookmarkStart w:id="1296" w:name="_Toc474147207"/>
      <w:bookmarkStart w:id="1297" w:name="_Toc474147483"/>
      <w:bookmarkStart w:id="1298" w:name="_Toc474147759"/>
      <w:bookmarkStart w:id="1299" w:name="_Toc474148031"/>
      <w:bookmarkStart w:id="1300" w:name="_Toc474150102"/>
      <w:bookmarkStart w:id="1301" w:name="_Toc474150382"/>
      <w:bookmarkStart w:id="1302" w:name="_Toc474150908"/>
      <w:bookmarkStart w:id="1303" w:name="_Toc474151940"/>
      <w:bookmarkStart w:id="1304" w:name="_Toc474152220"/>
      <w:bookmarkStart w:id="1305" w:name="_Toc478419579"/>
      <w:bookmarkStart w:id="1306" w:name="_Toc478419899"/>
      <w:bookmarkStart w:id="1307" w:name="_Toc482975132"/>
      <w:bookmarkStart w:id="1308" w:name="_Toc474145136"/>
      <w:bookmarkStart w:id="1309" w:name="_Toc474146380"/>
      <w:bookmarkStart w:id="1310" w:name="_Toc474146656"/>
      <w:bookmarkStart w:id="1311" w:name="_Toc474146932"/>
      <w:bookmarkStart w:id="1312" w:name="_Toc474147208"/>
      <w:bookmarkStart w:id="1313" w:name="_Toc474147484"/>
      <w:bookmarkStart w:id="1314" w:name="_Toc474147760"/>
      <w:bookmarkStart w:id="1315" w:name="_Toc474148032"/>
      <w:bookmarkStart w:id="1316" w:name="_Toc474150103"/>
      <w:bookmarkStart w:id="1317" w:name="_Toc474150383"/>
      <w:bookmarkStart w:id="1318" w:name="_Toc474150909"/>
      <w:bookmarkStart w:id="1319" w:name="_Toc474151941"/>
      <w:bookmarkStart w:id="1320" w:name="_Toc474152221"/>
      <w:bookmarkStart w:id="1321" w:name="_Toc478419580"/>
      <w:bookmarkStart w:id="1322" w:name="_Toc478419900"/>
      <w:bookmarkStart w:id="1323" w:name="_Toc482975133"/>
      <w:bookmarkStart w:id="1324" w:name="_Toc483393264"/>
      <w:bookmarkStart w:id="1325" w:name="_Toc474145137"/>
      <w:bookmarkStart w:id="1326" w:name="_Toc474146381"/>
      <w:bookmarkStart w:id="1327" w:name="_Toc474146657"/>
      <w:bookmarkStart w:id="1328" w:name="_Toc474146933"/>
      <w:bookmarkStart w:id="1329" w:name="_Toc474147209"/>
      <w:bookmarkStart w:id="1330" w:name="_Toc474147485"/>
      <w:bookmarkStart w:id="1331" w:name="_Toc474147761"/>
      <w:bookmarkStart w:id="1332" w:name="_Toc474148033"/>
      <w:bookmarkStart w:id="1333" w:name="_Toc474150104"/>
      <w:bookmarkStart w:id="1334" w:name="_Toc474150384"/>
      <w:bookmarkStart w:id="1335" w:name="_Toc474150910"/>
      <w:bookmarkStart w:id="1336" w:name="_Toc474151942"/>
      <w:bookmarkStart w:id="1337" w:name="_Toc474152222"/>
      <w:bookmarkStart w:id="1338" w:name="_Toc478419581"/>
      <w:bookmarkStart w:id="1339" w:name="_Toc478419901"/>
      <w:bookmarkStart w:id="1340" w:name="_Toc482975134"/>
      <w:bookmarkStart w:id="1341" w:name="_Toc474145138"/>
      <w:bookmarkStart w:id="1342" w:name="_Toc474146382"/>
      <w:bookmarkStart w:id="1343" w:name="_Toc474146658"/>
      <w:bookmarkStart w:id="1344" w:name="_Toc474146934"/>
      <w:bookmarkStart w:id="1345" w:name="_Toc474147210"/>
      <w:bookmarkStart w:id="1346" w:name="_Toc474147486"/>
      <w:bookmarkStart w:id="1347" w:name="_Toc474147762"/>
      <w:bookmarkStart w:id="1348" w:name="_Toc474148034"/>
      <w:bookmarkStart w:id="1349" w:name="_Toc474150105"/>
      <w:bookmarkStart w:id="1350" w:name="_Toc474150385"/>
      <w:bookmarkStart w:id="1351" w:name="_Toc474150911"/>
      <w:bookmarkStart w:id="1352" w:name="_Toc474151943"/>
      <w:bookmarkStart w:id="1353" w:name="_Toc474152223"/>
      <w:bookmarkStart w:id="1354" w:name="_Toc478419582"/>
      <w:bookmarkStart w:id="1355" w:name="_Toc478419902"/>
      <w:bookmarkStart w:id="1356" w:name="_Toc482975135"/>
      <w:bookmarkStart w:id="1357" w:name="_Toc483393266"/>
      <w:bookmarkStart w:id="1358" w:name="_Toc474145139"/>
      <w:bookmarkStart w:id="1359" w:name="_Toc474146383"/>
      <w:bookmarkStart w:id="1360" w:name="_Toc474146659"/>
      <w:bookmarkStart w:id="1361" w:name="_Toc474146935"/>
      <w:bookmarkStart w:id="1362" w:name="_Toc474147211"/>
      <w:bookmarkStart w:id="1363" w:name="_Toc474147487"/>
      <w:bookmarkStart w:id="1364" w:name="_Toc474147763"/>
      <w:bookmarkStart w:id="1365" w:name="_Toc474148035"/>
      <w:bookmarkStart w:id="1366" w:name="_Toc474150106"/>
      <w:bookmarkStart w:id="1367" w:name="_Toc474150386"/>
      <w:bookmarkStart w:id="1368" w:name="_Toc474150912"/>
      <w:bookmarkStart w:id="1369" w:name="_Toc474151944"/>
      <w:bookmarkStart w:id="1370" w:name="_Toc474152224"/>
      <w:bookmarkStart w:id="1371" w:name="_Toc478419583"/>
      <w:bookmarkStart w:id="1372" w:name="_Toc478419903"/>
      <w:bookmarkStart w:id="1373" w:name="_Toc482975136"/>
      <w:bookmarkStart w:id="1374" w:name="_Toc473216415"/>
      <w:bookmarkStart w:id="1375" w:name="_Toc473315744"/>
      <w:bookmarkStart w:id="1376" w:name="_Toc473316394"/>
      <w:bookmarkStart w:id="1377" w:name="_Toc474145140"/>
      <w:bookmarkStart w:id="1378" w:name="_Toc474146384"/>
      <w:bookmarkStart w:id="1379" w:name="_Toc474146660"/>
      <w:bookmarkStart w:id="1380" w:name="_Toc474146936"/>
      <w:bookmarkStart w:id="1381" w:name="_Toc474147212"/>
      <w:bookmarkStart w:id="1382" w:name="_Toc474147488"/>
      <w:bookmarkStart w:id="1383" w:name="_Toc474147764"/>
      <w:bookmarkStart w:id="1384" w:name="_Toc474148036"/>
      <w:bookmarkStart w:id="1385" w:name="_Toc474150107"/>
      <w:bookmarkStart w:id="1386" w:name="_Toc474150387"/>
      <w:bookmarkStart w:id="1387" w:name="_Toc474150913"/>
      <w:bookmarkStart w:id="1388" w:name="_Toc474151945"/>
      <w:bookmarkStart w:id="1389" w:name="_Toc474152225"/>
      <w:bookmarkStart w:id="1390" w:name="_Toc478419584"/>
      <w:bookmarkStart w:id="1391" w:name="_Toc478419904"/>
      <w:bookmarkStart w:id="1392" w:name="_Toc482975137"/>
      <w:bookmarkStart w:id="1393" w:name="_Toc483393268"/>
      <w:bookmarkStart w:id="1394" w:name="_Toc473216416"/>
      <w:bookmarkStart w:id="1395" w:name="_Toc473315745"/>
      <w:bookmarkStart w:id="1396" w:name="_Toc473316395"/>
      <w:bookmarkStart w:id="1397" w:name="_Toc474145141"/>
      <w:bookmarkStart w:id="1398" w:name="_Toc474146385"/>
      <w:bookmarkStart w:id="1399" w:name="_Toc474146661"/>
      <w:bookmarkStart w:id="1400" w:name="_Toc474146937"/>
      <w:bookmarkStart w:id="1401" w:name="_Toc474147213"/>
      <w:bookmarkStart w:id="1402" w:name="_Toc474147489"/>
      <w:bookmarkStart w:id="1403" w:name="_Toc474147765"/>
      <w:bookmarkStart w:id="1404" w:name="_Toc474148037"/>
      <w:bookmarkStart w:id="1405" w:name="_Toc474150108"/>
      <w:bookmarkStart w:id="1406" w:name="_Toc474150388"/>
      <w:bookmarkStart w:id="1407" w:name="_Toc474150914"/>
      <w:bookmarkStart w:id="1408" w:name="_Toc474151946"/>
      <w:bookmarkStart w:id="1409" w:name="_Toc474152226"/>
      <w:bookmarkStart w:id="1410" w:name="_Toc478419585"/>
      <w:bookmarkStart w:id="1411" w:name="_Toc478419905"/>
      <w:bookmarkStart w:id="1412" w:name="_Toc482975138"/>
      <w:bookmarkStart w:id="1413" w:name="_Toc483393269"/>
      <w:bookmarkStart w:id="1414" w:name="_Toc473216417"/>
      <w:bookmarkStart w:id="1415" w:name="_Toc473315746"/>
      <w:bookmarkStart w:id="1416" w:name="_Toc473316396"/>
      <w:bookmarkStart w:id="1417" w:name="_Toc474145142"/>
      <w:bookmarkStart w:id="1418" w:name="_Toc474146386"/>
      <w:bookmarkStart w:id="1419" w:name="_Toc474146662"/>
      <w:bookmarkStart w:id="1420" w:name="_Toc474146938"/>
      <w:bookmarkStart w:id="1421" w:name="_Toc474147214"/>
      <w:bookmarkStart w:id="1422" w:name="_Toc474147490"/>
      <w:bookmarkStart w:id="1423" w:name="_Toc474147766"/>
      <w:bookmarkStart w:id="1424" w:name="_Toc474148038"/>
      <w:bookmarkStart w:id="1425" w:name="_Toc474150109"/>
      <w:bookmarkStart w:id="1426" w:name="_Toc474150389"/>
      <w:bookmarkStart w:id="1427" w:name="_Toc474150915"/>
      <w:bookmarkStart w:id="1428" w:name="_Toc474151947"/>
      <w:bookmarkStart w:id="1429" w:name="_Toc474152227"/>
      <w:bookmarkStart w:id="1430" w:name="_Toc478419586"/>
      <w:bookmarkStart w:id="1431" w:name="_Toc478419906"/>
      <w:bookmarkStart w:id="1432" w:name="_Toc482975139"/>
      <w:bookmarkStart w:id="1433" w:name="_Toc483393270"/>
      <w:bookmarkStart w:id="1434" w:name="_Toc482975140"/>
      <w:bookmarkStart w:id="1435" w:name="_Ref474142744"/>
      <w:bookmarkStart w:id="1436" w:name="_Toc474150916"/>
      <w:bookmarkStart w:id="1437" w:name="_Toc522772445"/>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r>
        <w:lastRenderedPageBreak/>
        <w:t>Calculation of the Indices</w:t>
      </w:r>
      <w:bookmarkEnd w:id="1434"/>
      <w:bookmarkEnd w:id="1435"/>
      <w:bookmarkEnd w:id="1436"/>
      <w:bookmarkEnd w:id="1437"/>
      <w:r>
        <w:t xml:space="preserve"> </w:t>
      </w:r>
    </w:p>
    <w:p w14:paraId="0D386980" w14:textId="77777777" w:rsidR="00E26552" w:rsidRDefault="008C2D0B">
      <w:pPr>
        <w:pStyle w:val="Heading2"/>
      </w:pPr>
      <w:bookmarkStart w:id="1438" w:name="_Toc473216419"/>
      <w:bookmarkStart w:id="1439" w:name="_Toc474150917"/>
      <w:bookmarkStart w:id="1440" w:name="_Toc482975141"/>
      <w:bookmarkStart w:id="1441" w:name="_Toc522772446"/>
      <w:bookmarkEnd w:id="1438"/>
      <w:r>
        <w:t>Index formula</w:t>
      </w:r>
      <w:bookmarkEnd w:id="1439"/>
      <w:bookmarkEnd w:id="1440"/>
      <w:bookmarkEnd w:id="1441"/>
      <w:r>
        <w:t xml:space="preserve"> </w:t>
      </w:r>
    </w:p>
    <w:p w14:paraId="0D386981" w14:textId="77777777" w:rsidR="00E26552" w:rsidRDefault="008C2D0B">
      <w:pPr>
        <w:pStyle w:val="ListParagraph"/>
      </w:pPr>
      <w:r>
        <w:t xml:space="preserve">Each index closing level on business day </w:t>
      </w:r>
      <m:oMath>
        <m:r>
          <m:rPr>
            <m:sty m:val="bi"/>
          </m:rPr>
          <w:rPr>
            <w:rFonts w:ascii="Cambria Math" w:hAnsi="Cambria Math"/>
          </w:rPr>
          <m:t>t</m:t>
        </m:r>
      </m:oMath>
      <w:r>
        <w:rPr>
          <w:b/>
        </w:rPr>
        <w:t xml:space="preserve">, </w:t>
      </w:r>
      <m:oMath>
        <m:sSub>
          <m:sSubPr>
            <m:ctrlPr>
              <w:rPr>
                <w:rFonts w:ascii="Cambria Math" w:hAnsi="Cambria Math"/>
                <w:i/>
              </w:rPr>
            </m:ctrlPr>
          </m:sSubPr>
          <m:e>
            <m:r>
              <w:rPr>
                <w:rFonts w:ascii="Cambria Math" w:hAnsi="Cambria Math"/>
              </w:rPr>
              <m:t>Index</m:t>
            </m:r>
          </m:e>
          <m:sub>
            <m:r>
              <w:rPr>
                <w:rFonts w:ascii="Cambria Math" w:hAnsi="Cambria Math"/>
              </w:rPr>
              <m:t>t</m:t>
            </m:r>
          </m:sub>
        </m:sSub>
      </m:oMath>
      <w:r>
        <w:t>, is calculated in accordance with the following formula:</w:t>
      </w:r>
      <w:bookmarkStart w:id="1442" w:name="OLE_LINK15"/>
    </w:p>
    <w:tbl>
      <w:tblPr>
        <w:tblStyle w:val="TableGrid0"/>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
        <w:gridCol w:w="430"/>
        <w:gridCol w:w="3705"/>
        <w:gridCol w:w="3690"/>
      </w:tblGrid>
      <w:tr w:rsidR="00E26552" w14:paraId="0D386985" w14:textId="77777777">
        <w:trPr>
          <w:trHeight w:val="909"/>
        </w:trPr>
        <w:tc>
          <w:tcPr>
            <w:tcW w:w="749" w:type="dxa"/>
            <w:vAlign w:val="center"/>
          </w:tcPr>
          <w:p w14:paraId="0D386982" w14:textId="77777777" w:rsidR="00E26552" w:rsidRDefault="00E26552"/>
        </w:tc>
        <w:tc>
          <w:tcPr>
            <w:tcW w:w="4135" w:type="dxa"/>
            <w:gridSpan w:val="2"/>
            <w:vAlign w:val="center"/>
          </w:tcPr>
          <w:p w14:paraId="0D386983" w14:textId="77777777" w:rsidR="00E26552" w:rsidRDefault="008C2D0B">
            <m:oMathPara>
              <m:oMath>
                <m:sSub>
                  <m:sSubPr>
                    <m:ctrlPr>
                      <w:rPr>
                        <w:rFonts w:ascii="Cambria Math" w:hAnsi="Cambria Math"/>
                      </w:rPr>
                    </m:ctrlPr>
                  </m:sSubPr>
                  <m:e>
                    <m:r>
                      <w:rPr>
                        <w:rFonts w:ascii="Cambria Math" w:hAnsi="Cambria Math"/>
                      </w:rPr>
                      <m:t>Index</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m:rPr>
                            <m:sty m:val="p"/>
                          </m:rPr>
                          <w:rPr>
                            <w:rFonts w:ascii="Cambria Math" w:hAnsi="Cambria Math"/>
                          </w:rPr>
                          <m:t>1</m:t>
                        </m:r>
                      </m:sub>
                    </m:sSub>
                  </m:sup>
                  <m:e>
                    <m:sSubSup>
                      <m:sSubSupPr>
                        <m:ctrlPr>
                          <w:rPr>
                            <w:rFonts w:ascii="Cambria Math" w:hAnsi="Cambria Math"/>
                          </w:rPr>
                        </m:ctrlPr>
                      </m:sSubSupPr>
                      <m:e>
                        <m:r>
                          <w:rPr>
                            <w:rFonts w:ascii="Cambria Math" w:hAnsi="Cambria Math"/>
                          </w:rPr>
                          <m:t>x</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e>
                </m:nary>
                <m:r>
                  <m:rPr>
                    <m:sty m:val="p"/>
                  </m:rPr>
                  <w:rPr>
                    <w:rFonts w:ascii="Cambria Math" w:hAnsi="Cambria Math"/>
                  </w:rPr>
                  <m:t>*</m:t>
                </m:r>
                <m:r>
                  <m:rPr>
                    <m:sty m:val="p"/>
                  </m:rPr>
                  <w:rPr>
                    <w:rFonts w:ascii="Cambria Math" w:hAnsi="Cambria Math"/>
                  </w:rPr>
                  <m:t xml:space="preserve"> </m:t>
                </m:r>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FX</m:t>
                    </m:r>
                  </m:e>
                  <m:sub>
                    <m:r>
                      <w:rPr>
                        <w:rFonts w:ascii="Cambria Math" w:hAnsi="Cambria Math"/>
                      </w:rPr>
                      <m:t>t</m:t>
                    </m:r>
                  </m:sub>
                  <m:sup>
                    <m:r>
                      <w:rPr>
                        <w:rFonts w:ascii="Cambria Math" w:hAnsi="Cambria Math"/>
                      </w:rPr>
                      <m:t>i</m:t>
                    </m:r>
                  </m:sup>
                </m:sSubSup>
              </m:oMath>
            </m:oMathPara>
          </w:p>
        </w:tc>
        <w:tc>
          <w:tcPr>
            <w:tcW w:w="3690" w:type="dxa"/>
            <w:vAlign w:val="center"/>
          </w:tcPr>
          <w:p w14:paraId="0D386984" w14:textId="77777777" w:rsidR="00E26552" w:rsidRDefault="008C2D0B">
            <w:r>
              <w:t>(Equation 1)</w:t>
            </w:r>
          </w:p>
        </w:tc>
      </w:tr>
      <w:tr w:rsidR="00E26552" w14:paraId="0D386987" w14:textId="77777777">
        <w:tc>
          <w:tcPr>
            <w:tcW w:w="8574" w:type="dxa"/>
            <w:gridSpan w:val="4"/>
          </w:tcPr>
          <w:p w14:paraId="0D386986" w14:textId="77777777" w:rsidR="00E26552" w:rsidRDefault="008C2D0B">
            <w:r>
              <w:t>Where:</w:t>
            </w:r>
          </w:p>
        </w:tc>
      </w:tr>
      <w:tr w:rsidR="00E26552" w14:paraId="0D38698A" w14:textId="77777777">
        <w:tc>
          <w:tcPr>
            <w:tcW w:w="1179" w:type="dxa"/>
            <w:gridSpan w:val="2"/>
            <w:vAlign w:val="bottom"/>
          </w:tcPr>
          <w:p w14:paraId="0D386988" w14:textId="77777777" w:rsidR="00E26552" w:rsidRDefault="008C2D0B">
            <m:oMathPara>
              <m:oMath>
                <m:sSubSup>
                  <m:sSubSupPr>
                    <m:ctrlPr>
                      <w:rPr>
                        <w:rFonts w:ascii="Cambria Math" w:hAnsi="Cambria Math"/>
                      </w:rPr>
                    </m:ctrlPr>
                  </m:sSubSupPr>
                  <m:e>
                    <m:r>
                      <w:rPr>
                        <w:rFonts w:ascii="Cambria Math" w:hAnsi="Cambria Math"/>
                      </w:rPr>
                      <m:t>x</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oMath>
            </m:oMathPara>
          </w:p>
        </w:tc>
        <w:tc>
          <w:tcPr>
            <w:tcW w:w="7395" w:type="dxa"/>
            <w:gridSpan w:val="2"/>
            <w:vAlign w:val="bottom"/>
          </w:tcPr>
          <w:p w14:paraId="0D386989" w14:textId="77777777" w:rsidR="00E26552" w:rsidRDefault="008C2D0B">
            <w:r>
              <w:t xml:space="preserve">The number of shares of index constituent </w:t>
            </w:r>
            <m:oMath>
              <m:r>
                <m:rPr>
                  <m:sty m:val="bi"/>
                </m:rPr>
                <w:rPr>
                  <w:rFonts w:ascii="Cambria Math" w:hAnsi="Cambria Math"/>
                </w:rPr>
                <m:t>i</m:t>
              </m:r>
            </m:oMath>
            <w:r>
              <w:t xml:space="preserve"> on business day </w:t>
            </w:r>
            <m:oMath>
              <m:r>
                <m:rPr>
                  <m:sty m:val="bi"/>
                </m:rPr>
                <w:rPr>
                  <w:rFonts w:ascii="Cambria Math" w:hAnsi="Cambria Math"/>
                </w:rPr>
                <m:t>t</m:t>
              </m:r>
              <m:r>
                <m:rPr>
                  <m:sty m:val="bi"/>
                </m:rPr>
                <w:rPr>
                  <w:rFonts w:ascii="Cambria Math" w:hAnsi="Cambria Math"/>
                </w:rPr>
                <m:t>-</m:t>
              </m:r>
              <m:r>
                <m:rPr>
                  <m:sty m:val="bi"/>
                </m:rPr>
                <w:rPr>
                  <w:rFonts w:ascii="Cambria Math" w:hAnsi="Cambria Math"/>
                </w:rPr>
                <m:t>1</m:t>
              </m:r>
            </m:oMath>
          </w:p>
        </w:tc>
      </w:tr>
      <w:tr w:rsidR="00E26552" w14:paraId="0D38698D" w14:textId="77777777">
        <w:tc>
          <w:tcPr>
            <w:tcW w:w="1179" w:type="dxa"/>
            <w:gridSpan w:val="2"/>
            <w:vAlign w:val="bottom"/>
          </w:tcPr>
          <w:p w14:paraId="0D38698B" w14:textId="77777777" w:rsidR="00E26552" w:rsidRDefault="008C2D0B">
            <m:oMathPara>
              <m:oMath>
                <m:sSubSup>
                  <m:sSubSupPr>
                    <m:ctrlPr>
                      <w:rPr>
                        <w:rFonts w:ascii="Cambria Math" w:hAnsi="Cambria Math"/>
                      </w:rPr>
                    </m:ctrlPr>
                  </m:sSubSupPr>
                  <m:e>
                    <m:r>
                      <w:rPr>
                        <w:rFonts w:ascii="Cambria Math" w:hAnsi="Cambria Math"/>
                      </w:rPr>
                      <m:t>p</m:t>
                    </m:r>
                  </m:e>
                  <m:sub>
                    <m:r>
                      <w:rPr>
                        <w:rFonts w:ascii="Cambria Math" w:hAnsi="Cambria Math"/>
                      </w:rPr>
                      <m:t>t</m:t>
                    </m:r>
                  </m:sub>
                  <m:sup>
                    <m:r>
                      <w:rPr>
                        <w:rFonts w:ascii="Cambria Math" w:hAnsi="Cambria Math"/>
                      </w:rPr>
                      <m:t>i</m:t>
                    </m:r>
                  </m:sup>
                </m:sSubSup>
              </m:oMath>
            </m:oMathPara>
          </w:p>
        </w:tc>
        <w:tc>
          <w:tcPr>
            <w:tcW w:w="7395" w:type="dxa"/>
            <w:gridSpan w:val="2"/>
            <w:vAlign w:val="bottom"/>
          </w:tcPr>
          <w:p w14:paraId="0D38698C" w14:textId="77777777" w:rsidR="00E26552" w:rsidRDefault="008C2D0B">
            <w:r>
              <w:t xml:space="preserve">Trading price of index constituent </w:t>
            </w:r>
            <m:oMath>
              <m:r>
                <m:rPr>
                  <m:sty m:val="bi"/>
                </m:rPr>
                <w:rPr>
                  <w:rFonts w:ascii="Cambria Math" w:hAnsi="Cambria Math"/>
                </w:rPr>
                <m:t>i</m:t>
              </m:r>
            </m:oMath>
            <w:r>
              <w:t xml:space="preserve"> on business day </w:t>
            </w:r>
            <m:oMath>
              <m:r>
                <m:rPr>
                  <m:sty m:val="bi"/>
                </m:rPr>
                <w:rPr>
                  <w:rFonts w:ascii="Cambria Math" w:hAnsi="Cambria Math"/>
                </w:rPr>
                <m:t>t</m:t>
              </m:r>
            </m:oMath>
          </w:p>
        </w:tc>
      </w:tr>
      <w:tr w:rsidR="00E26552" w14:paraId="0D386990" w14:textId="77777777">
        <w:tc>
          <w:tcPr>
            <w:tcW w:w="1179" w:type="dxa"/>
            <w:gridSpan w:val="2"/>
          </w:tcPr>
          <w:p w14:paraId="0D38698E" w14:textId="77777777" w:rsidR="00E26552" w:rsidRDefault="008C2D0B">
            <m:oMathPara>
              <m:oMath>
                <m:sSubSup>
                  <m:sSubSupPr>
                    <m:ctrlPr>
                      <w:rPr>
                        <w:rFonts w:ascii="Cambria Math" w:hAnsi="Cambria Math"/>
                      </w:rPr>
                    </m:ctrlPr>
                  </m:sSubSupPr>
                  <m:e>
                    <m:r>
                      <w:rPr>
                        <w:rFonts w:ascii="Cambria Math" w:hAnsi="Cambria Math"/>
                      </w:rPr>
                      <m:t>FX</m:t>
                    </m:r>
                  </m:e>
                  <m:sub>
                    <m:r>
                      <w:rPr>
                        <w:rFonts w:ascii="Cambria Math" w:hAnsi="Cambria Math"/>
                      </w:rPr>
                      <m:t>t</m:t>
                    </m:r>
                  </m:sub>
                  <m:sup>
                    <m:r>
                      <w:rPr>
                        <w:rFonts w:ascii="Cambria Math" w:hAnsi="Cambria Math"/>
                      </w:rPr>
                      <m:t>i</m:t>
                    </m:r>
                  </m:sup>
                </m:sSubSup>
              </m:oMath>
            </m:oMathPara>
          </w:p>
        </w:tc>
        <w:tc>
          <w:tcPr>
            <w:tcW w:w="7395" w:type="dxa"/>
            <w:gridSpan w:val="2"/>
            <w:vAlign w:val="bottom"/>
          </w:tcPr>
          <w:p w14:paraId="0D38698F" w14:textId="77777777" w:rsidR="00E26552" w:rsidRDefault="008C2D0B">
            <w:r>
              <w:t xml:space="preserve">1 (one) unit of the local currency of index constituent </w:t>
            </w:r>
            <m:oMath>
              <m:r>
                <m:rPr>
                  <m:sty m:val="bi"/>
                </m:rPr>
                <w:rPr>
                  <w:rFonts w:ascii="Cambria Math" w:hAnsi="Cambria Math"/>
                </w:rPr>
                <m:t>i</m:t>
              </m:r>
            </m:oMath>
            <w:r>
              <w:rPr>
                <w:b/>
              </w:rPr>
              <w:t xml:space="preserve"> </w:t>
            </w:r>
            <w:r>
              <w:t xml:space="preserve">converted into the index currency on business day </w:t>
            </w:r>
            <m:oMath>
              <m:r>
                <m:rPr>
                  <m:sty m:val="bi"/>
                </m:rPr>
                <w:rPr>
                  <w:rFonts w:ascii="Cambria Math" w:hAnsi="Cambria Math"/>
                </w:rPr>
                <m:t>t</m:t>
              </m:r>
            </m:oMath>
            <w:r>
              <w:rPr>
                <w:b/>
              </w:rPr>
              <w:t xml:space="preserve"> </w:t>
            </w:r>
            <w:r>
              <w:t>at the official WM/Reuters rate as published at 4pm UK time.</w:t>
            </w:r>
          </w:p>
        </w:tc>
      </w:tr>
      <w:tr w:rsidR="00E26552" w14:paraId="0D386993" w14:textId="77777777">
        <w:tc>
          <w:tcPr>
            <w:tcW w:w="1179" w:type="dxa"/>
            <w:gridSpan w:val="2"/>
          </w:tcPr>
          <w:p w14:paraId="0D386991" w14:textId="77777777" w:rsidR="00E26552" w:rsidRDefault="008C2D0B">
            <m:oMathPara>
              <m:oMath>
                <m:sSub>
                  <m:sSubPr>
                    <m:ctrlPr>
                      <w:rPr>
                        <w:rFonts w:ascii="Cambria Math" w:hAnsi="Cambria Math"/>
                      </w:rPr>
                    </m:ctrlPr>
                  </m:sSubPr>
                  <m:e>
                    <m:r>
                      <w:rPr>
                        <w:rFonts w:ascii="Cambria Math" w:hAnsi="Cambria Math"/>
                      </w:rPr>
                      <m:t>N</m:t>
                    </m:r>
                  </m:e>
                  <m:sub>
                    <m:r>
                      <w:rPr>
                        <w:rFonts w:ascii="Cambria Math" w:hAnsi="Cambria Math"/>
                      </w:rPr>
                      <m:t>t</m:t>
                    </m:r>
                    <m:r>
                      <m:rPr>
                        <m:sty m:val="p"/>
                      </m:rPr>
                      <w:rPr>
                        <w:rFonts w:ascii="Cambria Math" w:hAnsi="Cambria Math"/>
                      </w:rPr>
                      <m:t>-</m:t>
                    </m:r>
                    <m:r>
                      <m:rPr>
                        <m:sty m:val="p"/>
                      </m:rPr>
                      <w:rPr>
                        <w:rFonts w:ascii="Cambria Math" w:hAnsi="Cambria Math"/>
                      </w:rPr>
                      <m:t>1</m:t>
                    </m:r>
                  </m:sub>
                </m:sSub>
              </m:oMath>
            </m:oMathPara>
          </w:p>
        </w:tc>
        <w:tc>
          <w:tcPr>
            <w:tcW w:w="7395" w:type="dxa"/>
            <w:gridSpan w:val="2"/>
            <w:vAlign w:val="bottom"/>
          </w:tcPr>
          <w:p w14:paraId="0D386992" w14:textId="77777777" w:rsidR="00E26552" w:rsidRDefault="008C2D0B">
            <w:r>
              <w:t xml:space="preserve">The index constituents existing as of business day </w:t>
            </w:r>
            <m:oMath>
              <m:r>
                <m:rPr>
                  <m:sty m:val="bi"/>
                </m:rPr>
                <w:rPr>
                  <w:rFonts w:ascii="Cambria Math" w:hAnsi="Cambria Math"/>
                </w:rPr>
                <m:t>t</m:t>
              </m:r>
              <m:r>
                <m:rPr>
                  <m:sty m:val="bi"/>
                </m:rPr>
                <w:rPr>
                  <w:rFonts w:ascii="Cambria Math" w:hAnsi="Cambria Math"/>
                </w:rPr>
                <m:t>-</m:t>
              </m:r>
              <m:r>
                <m:rPr>
                  <m:sty m:val="bi"/>
                </m:rPr>
                <w:rPr>
                  <w:rFonts w:ascii="Cambria Math" w:hAnsi="Cambria Math"/>
                </w:rPr>
                <m:t>1</m:t>
              </m:r>
            </m:oMath>
          </w:p>
        </w:tc>
      </w:tr>
    </w:tbl>
    <w:p w14:paraId="0D386994" w14:textId="77777777" w:rsidR="00E26552" w:rsidRDefault="008C2D0B">
      <w:pPr>
        <w:pStyle w:val="Heading2"/>
      </w:pPr>
      <w:bookmarkStart w:id="1443" w:name="_Toc473216421"/>
      <w:bookmarkStart w:id="1444" w:name="_Toc473216422"/>
      <w:bookmarkStart w:id="1445" w:name="_Toc474150918"/>
      <w:bookmarkStart w:id="1446" w:name="_Toc482975142"/>
      <w:bookmarkStart w:id="1447" w:name="_Toc522772447"/>
      <w:bookmarkEnd w:id="1442"/>
      <w:bookmarkEnd w:id="1443"/>
      <w:bookmarkEnd w:id="1444"/>
      <w:r>
        <w:t>Accuracy</w:t>
      </w:r>
      <w:bookmarkEnd w:id="1445"/>
      <w:bookmarkEnd w:id="1446"/>
      <w:bookmarkEnd w:id="1447"/>
      <w:r>
        <w:t xml:space="preserve"> </w:t>
      </w:r>
    </w:p>
    <w:p w14:paraId="0D386995" w14:textId="77777777" w:rsidR="00E26552" w:rsidRDefault="008C2D0B">
      <w:pPr>
        <w:pStyle w:val="ListParagraph"/>
      </w:pPr>
      <w:r>
        <w:t xml:space="preserve">The value of each index will be rounded to two decimal places. </w:t>
      </w:r>
    </w:p>
    <w:p w14:paraId="0D386996" w14:textId="77777777" w:rsidR="00E26552" w:rsidRDefault="008C2D0B">
      <w:pPr>
        <w:pStyle w:val="ListParagraph"/>
      </w:pPr>
      <w:r>
        <w:t xml:space="preserve">The number of shares of index constituents will be rounded to six decimal places. </w:t>
      </w:r>
    </w:p>
    <w:p w14:paraId="0D386997" w14:textId="77777777" w:rsidR="00E26552" w:rsidRDefault="008C2D0B">
      <w:pPr>
        <w:pStyle w:val="ListParagraph"/>
      </w:pPr>
      <w:r>
        <w:t>Trading prices will be rounded to four de</w:t>
      </w:r>
      <w:r>
        <w:t xml:space="preserve">cimal places. </w:t>
      </w:r>
    </w:p>
    <w:p w14:paraId="0D386998" w14:textId="77777777" w:rsidR="00E26552" w:rsidRDefault="008C2D0B">
      <w:pPr>
        <w:pStyle w:val="Heading2"/>
      </w:pPr>
      <w:bookmarkStart w:id="1448" w:name="_Toc473216424"/>
      <w:bookmarkStart w:id="1449" w:name="_Toc473216425"/>
      <w:bookmarkStart w:id="1450" w:name="_Toc474150919"/>
      <w:bookmarkStart w:id="1451" w:name="_Toc482975143"/>
      <w:bookmarkStart w:id="1452" w:name="_Toc522772448"/>
      <w:bookmarkEnd w:id="1448"/>
      <w:bookmarkEnd w:id="1449"/>
      <w:r>
        <w:t>Extraordinary Events</w:t>
      </w:r>
      <w:bookmarkEnd w:id="1450"/>
      <w:bookmarkEnd w:id="1451"/>
      <w:bookmarkEnd w:id="1452"/>
      <w:r>
        <w:t xml:space="preserve"> </w:t>
      </w:r>
    </w:p>
    <w:p w14:paraId="0D386999" w14:textId="77777777" w:rsidR="00E26552" w:rsidRDefault="008C2D0B">
      <w:pPr>
        <w:pStyle w:val="ListParagraph"/>
      </w:pPr>
      <w:r>
        <w:t>Indices shall be adjusted for systematic changes in prices, once these become effective. This requires the new number of shares of the affected index constituent to be calculated on an ex-ante basis. Following the Calcu</w:t>
      </w:r>
      <w:r>
        <w:t>lation Agent’s decision, the relevant index is adjusted for distributions, capital increases, rights issues, splits, par value conversions and capital reductions as outlined below. This procedure ensures that the first ex quote can be properly reflected in</w:t>
      </w:r>
      <w:r>
        <w:t xml:space="preserve"> the calculation of the relevant Index. This ex-ante procedure assumes the general acceptance of the index calculation formula as well as open access to the parameter values used. The calculation parameters are provided by the Calculation Agent.  </w:t>
      </w:r>
    </w:p>
    <w:p w14:paraId="0D38699A" w14:textId="77777777" w:rsidR="00E26552" w:rsidRDefault="008C2D0B">
      <w:pPr>
        <w:pStyle w:val="ListParagraph"/>
      </w:pPr>
      <w:r>
        <w:t>The trad</w:t>
      </w:r>
      <w:r>
        <w:t xml:space="preserve">ing price for an affected index constituent on the day an extraordinary event comes into effect, is the last available market price for this index constituent quoted on the exchange on the day the event occurred (or, if a market price is not available for </w:t>
      </w:r>
      <w:r>
        <w:t xml:space="preserve">the day the event came into effect, the last available market price quoted on the exchange on a day specified as appropriate by the Calculation Agent) and this price is used as the trading price of the particular index constituent until the next rebalance </w:t>
      </w:r>
      <w:r>
        <w:t>date.</w:t>
      </w:r>
    </w:p>
    <w:p w14:paraId="0D38699B" w14:textId="77777777" w:rsidR="00E26552" w:rsidRDefault="008C2D0B">
      <w:pPr>
        <w:pStyle w:val="ListParagraph"/>
      </w:pPr>
      <w:r>
        <w:t>When an index constituent’s trading has been halted, the Calculation Agent shall hold the affected index constituent at its most recent closing price until trading is resumed or it is officially delisted. Determination for removal will be made on a c</w:t>
      </w:r>
      <w:r>
        <w:t>ase-by-case basis and based upon reasonable likelihood of trade resumption and likelihood of residual value returned to stock holders. The Calculation Agent will consult with the Index Management Committee when determining its fair value. Should removal be</w:t>
      </w:r>
      <w:r>
        <w:t xml:space="preserve"> deemed appropriate, announcement will be made at zero value (for system purposes the actual value used is .0001, in local currency).</w:t>
      </w:r>
    </w:p>
    <w:p w14:paraId="0D38699C" w14:textId="77777777" w:rsidR="00E26552" w:rsidRDefault="008C2D0B">
      <w:pPr>
        <w:pStyle w:val="ListParagraph"/>
      </w:pPr>
      <w:r>
        <w:t>Stocks that are scheduled for inclusion in/removal from the index but which are halted or suspended prior to rebalance wil</w:t>
      </w:r>
      <w:r>
        <w:t xml:space="preserve">l have their scheduled updates postponed and will be monitored for trade resumption. Once trading resumes, these securities changes will be </w:t>
      </w:r>
      <w:r>
        <w:lastRenderedPageBreak/>
        <w:t xml:space="preserve">announced and will have their positions updated accordingly. Depending on the nature of the halt or suspension, the </w:t>
      </w:r>
      <w:r>
        <w:t xml:space="preserve">Calculation Agent may, after consultation with the Index Management Committee, decide to delete the affected security from the index. </w:t>
      </w:r>
    </w:p>
    <w:p w14:paraId="0D38699D" w14:textId="77777777" w:rsidR="00E26552" w:rsidRDefault="008C2D0B">
      <w:pPr>
        <w:pStyle w:val="ListParagraph"/>
      </w:pPr>
      <w:r>
        <w:t>In the event of the insolvency of an index constituent, the index constituent shall remain in the index until the next re</w:t>
      </w:r>
      <w:r>
        <w:t>balance date. As long as a market price for the affected index constituent is available on a business day, this shall be applied as the trading price for the relevant index constituent on the relevant business day, as determined in each case by the Calcula</w:t>
      </w:r>
      <w:r>
        <w:t>tion Agent. If a market price is not available on a business day, the trading price for this index constituent is set to zero per above.  The Calculation Agent may, after consultation with the Index Management Committee, also decide to eliminate the respec</w:t>
      </w:r>
      <w:r>
        <w:t xml:space="preserve">tive index constituent at an earlier point in time prior to the next rebalance date if there is no reasonable expectation that the Index Constituent will emerge from Insolvency in the near future.  </w:t>
      </w:r>
    </w:p>
    <w:p w14:paraId="0D38699E" w14:textId="77777777" w:rsidR="00E26552" w:rsidRDefault="008C2D0B">
      <w:pPr>
        <w:pStyle w:val="ListParagraph"/>
      </w:pPr>
      <w:r>
        <w:t xml:space="preserve">Table 1 below summarizes </w:t>
      </w:r>
      <w:r>
        <w:rPr>
          <w:b/>
        </w:rPr>
        <w:t>potential</w:t>
      </w:r>
      <w:r>
        <w:t xml:space="preserve"> events for which adjus</w:t>
      </w:r>
      <w:r>
        <w:t xml:space="preserve">tments may be made by the Calculation Agent.  </w:t>
      </w:r>
    </w:p>
    <w:p w14:paraId="0D38699F" w14:textId="77777777" w:rsidR="00E26552" w:rsidRDefault="008C2D0B">
      <w:pPr>
        <w:ind w:left="567"/>
        <w:jc w:val="center"/>
        <w:rPr>
          <w:b/>
          <w:sz w:val="18"/>
          <w:szCs w:val="18"/>
        </w:rPr>
      </w:pPr>
      <w:r>
        <w:rPr>
          <w:b/>
          <w:sz w:val="18"/>
          <w:szCs w:val="18"/>
        </w:rPr>
        <w:t>Table 1</w:t>
      </w:r>
    </w:p>
    <w:tbl>
      <w:tblPr>
        <w:tblStyle w:val="TableGrid"/>
        <w:tblW w:w="0" w:type="auto"/>
        <w:tblInd w:w="567" w:type="dxa"/>
        <w:tblLayout w:type="fixed"/>
        <w:tblCellMar>
          <w:top w:w="39" w:type="dxa"/>
          <w:left w:w="108" w:type="dxa"/>
          <w:right w:w="53" w:type="dxa"/>
        </w:tblCellMar>
        <w:tblLook w:val="04A0" w:firstRow="1" w:lastRow="0" w:firstColumn="1" w:lastColumn="0" w:noHBand="0" w:noVBand="1"/>
      </w:tblPr>
      <w:tblGrid>
        <w:gridCol w:w="2848"/>
        <w:gridCol w:w="1350"/>
        <w:gridCol w:w="4302"/>
      </w:tblGrid>
      <w:tr w:rsidR="00E26552" w14:paraId="0D3869A3" w14:textId="77777777">
        <w:trPr>
          <w:trHeight w:val="240"/>
        </w:trPr>
        <w:tc>
          <w:tcPr>
            <w:tcW w:w="2848" w:type="dxa"/>
            <w:tcBorders>
              <w:top w:val="single" w:sz="4" w:space="0" w:color="000000"/>
              <w:left w:val="single" w:sz="4" w:space="0" w:color="000000"/>
              <w:bottom w:val="single" w:sz="4" w:space="0" w:color="000000"/>
              <w:right w:val="single" w:sz="4" w:space="0" w:color="000000"/>
            </w:tcBorders>
          </w:tcPr>
          <w:p w14:paraId="0D3869A0" w14:textId="77777777" w:rsidR="00E26552" w:rsidRDefault="008C2D0B">
            <w:pPr>
              <w:ind w:left="124" w:right="113"/>
              <w:rPr>
                <w:b/>
                <w:sz w:val="18"/>
                <w:szCs w:val="18"/>
              </w:rPr>
            </w:pPr>
            <w:r>
              <w:rPr>
                <w:b/>
                <w:sz w:val="18"/>
                <w:szCs w:val="18"/>
              </w:rPr>
              <w:t xml:space="preserve">Event  </w:t>
            </w:r>
          </w:p>
        </w:tc>
        <w:tc>
          <w:tcPr>
            <w:tcW w:w="1350" w:type="dxa"/>
            <w:tcBorders>
              <w:top w:val="single" w:sz="4" w:space="0" w:color="000000"/>
              <w:left w:val="single" w:sz="4" w:space="0" w:color="000000"/>
              <w:bottom w:val="single" w:sz="4" w:space="0" w:color="000000"/>
              <w:right w:val="single" w:sz="4" w:space="0" w:color="000000"/>
            </w:tcBorders>
          </w:tcPr>
          <w:p w14:paraId="0D3869A1" w14:textId="77777777" w:rsidR="00E26552" w:rsidRDefault="008C2D0B">
            <w:pPr>
              <w:ind w:left="124" w:right="113"/>
              <w:rPr>
                <w:b/>
                <w:sz w:val="18"/>
                <w:szCs w:val="18"/>
              </w:rPr>
            </w:pPr>
            <w:r>
              <w:rPr>
                <w:b/>
                <w:sz w:val="18"/>
                <w:szCs w:val="18"/>
              </w:rPr>
              <w:t>Adjustment</w:t>
            </w:r>
          </w:p>
        </w:tc>
        <w:tc>
          <w:tcPr>
            <w:tcW w:w="4302" w:type="dxa"/>
            <w:tcBorders>
              <w:top w:val="single" w:sz="4" w:space="0" w:color="000000"/>
              <w:left w:val="single" w:sz="4" w:space="0" w:color="000000"/>
              <w:bottom w:val="single" w:sz="4" w:space="0" w:color="000000"/>
              <w:right w:val="single" w:sz="4" w:space="0" w:color="000000"/>
            </w:tcBorders>
          </w:tcPr>
          <w:p w14:paraId="0D3869A2" w14:textId="77777777" w:rsidR="00E26552" w:rsidRDefault="008C2D0B">
            <w:pPr>
              <w:ind w:left="124" w:right="113"/>
              <w:rPr>
                <w:b/>
                <w:sz w:val="18"/>
                <w:szCs w:val="18"/>
              </w:rPr>
            </w:pPr>
            <w:r>
              <w:rPr>
                <w:b/>
                <w:sz w:val="18"/>
                <w:szCs w:val="18"/>
              </w:rPr>
              <w:t xml:space="preserve">Adjustment Treatment  </w:t>
            </w:r>
          </w:p>
        </w:tc>
      </w:tr>
      <w:tr w:rsidR="00E26552" w14:paraId="0D3869A7" w14:textId="77777777">
        <w:trPr>
          <w:trHeight w:val="202"/>
        </w:trPr>
        <w:tc>
          <w:tcPr>
            <w:tcW w:w="2848" w:type="dxa"/>
            <w:tcBorders>
              <w:top w:val="single" w:sz="4" w:space="0" w:color="000000"/>
              <w:left w:val="single" w:sz="4" w:space="0" w:color="000000"/>
              <w:bottom w:val="single" w:sz="4" w:space="0" w:color="000000"/>
              <w:right w:val="single" w:sz="4" w:space="0" w:color="000000"/>
            </w:tcBorders>
          </w:tcPr>
          <w:p w14:paraId="0D3869A4" w14:textId="77777777" w:rsidR="00E26552" w:rsidRDefault="008C2D0B">
            <w:pPr>
              <w:ind w:left="124" w:right="113"/>
              <w:rPr>
                <w:sz w:val="20"/>
                <w:szCs w:val="20"/>
              </w:rPr>
            </w:pPr>
            <w:r>
              <w:rPr>
                <w:sz w:val="20"/>
                <w:szCs w:val="20"/>
              </w:rPr>
              <w:t>Cash/Special or Extraordinary Distributions</w:t>
            </w:r>
          </w:p>
        </w:tc>
        <w:tc>
          <w:tcPr>
            <w:tcW w:w="1350" w:type="dxa"/>
            <w:tcBorders>
              <w:top w:val="single" w:sz="4" w:space="0" w:color="000000"/>
              <w:left w:val="single" w:sz="4" w:space="0" w:color="000000"/>
              <w:bottom w:val="single" w:sz="4" w:space="0" w:color="000000"/>
              <w:right w:val="single" w:sz="4" w:space="0" w:color="000000"/>
            </w:tcBorders>
          </w:tcPr>
          <w:p w14:paraId="0D3869A5" w14:textId="77777777" w:rsidR="00E26552" w:rsidRDefault="008C2D0B">
            <w:pPr>
              <w:ind w:left="124" w:right="113"/>
              <w:rPr>
                <w:sz w:val="20"/>
                <w:szCs w:val="20"/>
              </w:rPr>
            </w:pPr>
            <w:r>
              <w:rPr>
                <w:sz w:val="20"/>
                <w:szCs w:val="20"/>
              </w:rPr>
              <w:t>Yes</w:t>
            </w:r>
          </w:p>
        </w:tc>
        <w:tc>
          <w:tcPr>
            <w:tcW w:w="4302" w:type="dxa"/>
            <w:tcBorders>
              <w:top w:val="single" w:sz="4" w:space="0" w:color="000000"/>
              <w:left w:val="single" w:sz="4" w:space="0" w:color="000000"/>
              <w:bottom w:val="single" w:sz="4" w:space="0" w:color="000000"/>
              <w:right w:val="single" w:sz="4" w:space="0" w:color="000000"/>
            </w:tcBorders>
          </w:tcPr>
          <w:p w14:paraId="0D3869A6" w14:textId="77777777" w:rsidR="00E26552" w:rsidRDefault="008C2D0B">
            <w:pPr>
              <w:ind w:left="124" w:right="113"/>
              <w:rPr>
                <w:sz w:val="20"/>
                <w:szCs w:val="20"/>
              </w:rPr>
            </w:pPr>
            <w:r>
              <w:rPr>
                <w:sz w:val="20"/>
                <w:szCs w:val="20"/>
              </w:rPr>
              <w:t xml:space="preserve">The distribution is reinvested in that stock. </w:t>
            </w:r>
          </w:p>
        </w:tc>
      </w:tr>
      <w:tr w:rsidR="00E26552" w14:paraId="0D3869AB" w14:textId="77777777">
        <w:trPr>
          <w:trHeight w:val="166"/>
        </w:trPr>
        <w:tc>
          <w:tcPr>
            <w:tcW w:w="2848" w:type="dxa"/>
            <w:tcBorders>
              <w:top w:val="single" w:sz="4" w:space="0" w:color="000000"/>
              <w:left w:val="single" w:sz="4" w:space="0" w:color="000000"/>
              <w:bottom w:val="single" w:sz="4" w:space="0" w:color="000000"/>
              <w:right w:val="single" w:sz="4" w:space="0" w:color="000000"/>
            </w:tcBorders>
          </w:tcPr>
          <w:p w14:paraId="0D3869A8" w14:textId="77777777" w:rsidR="00E26552" w:rsidRDefault="008C2D0B">
            <w:pPr>
              <w:ind w:left="124" w:right="113"/>
              <w:rPr>
                <w:sz w:val="20"/>
                <w:szCs w:val="20"/>
              </w:rPr>
            </w:pPr>
            <w:r>
              <w:rPr>
                <w:sz w:val="20"/>
                <w:szCs w:val="20"/>
              </w:rPr>
              <w:t xml:space="preserve">Return on Capital  </w:t>
            </w:r>
          </w:p>
        </w:tc>
        <w:tc>
          <w:tcPr>
            <w:tcW w:w="1350" w:type="dxa"/>
            <w:tcBorders>
              <w:top w:val="single" w:sz="4" w:space="0" w:color="000000"/>
              <w:left w:val="single" w:sz="4" w:space="0" w:color="000000"/>
              <w:bottom w:val="single" w:sz="4" w:space="0" w:color="000000"/>
              <w:right w:val="single" w:sz="4" w:space="0" w:color="000000"/>
            </w:tcBorders>
          </w:tcPr>
          <w:p w14:paraId="0D3869A9" w14:textId="77777777" w:rsidR="00E26552" w:rsidRDefault="008C2D0B">
            <w:pPr>
              <w:ind w:left="124" w:right="113"/>
              <w:rPr>
                <w:sz w:val="20"/>
                <w:szCs w:val="20"/>
              </w:rPr>
            </w:pPr>
            <w:r>
              <w:rPr>
                <w:sz w:val="20"/>
                <w:szCs w:val="20"/>
              </w:rPr>
              <w:t>Yes</w:t>
            </w:r>
          </w:p>
        </w:tc>
        <w:tc>
          <w:tcPr>
            <w:tcW w:w="4302" w:type="dxa"/>
            <w:tcBorders>
              <w:top w:val="single" w:sz="4" w:space="0" w:color="000000"/>
              <w:left w:val="single" w:sz="4" w:space="0" w:color="000000"/>
              <w:bottom w:val="single" w:sz="4" w:space="0" w:color="000000"/>
              <w:right w:val="single" w:sz="4" w:space="0" w:color="000000"/>
            </w:tcBorders>
          </w:tcPr>
          <w:p w14:paraId="0D3869AA" w14:textId="77777777" w:rsidR="00E26552" w:rsidRDefault="008C2D0B">
            <w:pPr>
              <w:ind w:left="124" w:right="113"/>
              <w:rPr>
                <w:sz w:val="20"/>
                <w:szCs w:val="20"/>
              </w:rPr>
            </w:pPr>
            <w:r>
              <w:rPr>
                <w:sz w:val="20"/>
                <w:szCs w:val="20"/>
              </w:rPr>
              <w:t xml:space="preserve">The distribution is reinvested in that stock.  </w:t>
            </w:r>
          </w:p>
        </w:tc>
      </w:tr>
      <w:tr w:rsidR="00E26552" w14:paraId="0D3869AF" w14:textId="77777777">
        <w:trPr>
          <w:trHeight w:val="1162"/>
        </w:trPr>
        <w:tc>
          <w:tcPr>
            <w:tcW w:w="2848" w:type="dxa"/>
            <w:tcBorders>
              <w:top w:val="single" w:sz="4" w:space="0" w:color="000000"/>
              <w:left w:val="single" w:sz="4" w:space="0" w:color="000000"/>
              <w:bottom w:val="single" w:sz="4" w:space="0" w:color="000000"/>
              <w:right w:val="single" w:sz="4" w:space="0" w:color="000000"/>
            </w:tcBorders>
          </w:tcPr>
          <w:p w14:paraId="0D3869AC" w14:textId="77777777" w:rsidR="00E26552" w:rsidRDefault="008C2D0B">
            <w:pPr>
              <w:ind w:left="124" w:right="113"/>
              <w:rPr>
                <w:sz w:val="20"/>
                <w:szCs w:val="20"/>
              </w:rPr>
            </w:pPr>
            <w:r>
              <w:rPr>
                <w:sz w:val="20"/>
                <w:szCs w:val="20"/>
              </w:rPr>
              <w:t xml:space="preserve">Stock Distribution  </w:t>
            </w:r>
          </w:p>
        </w:tc>
        <w:tc>
          <w:tcPr>
            <w:tcW w:w="1350" w:type="dxa"/>
            <w:tcBorders>
              <w:top w:val="single" w:sz="4" w:space="0" w:color="000000"/>
              <w:left w:val="single" w:sz="4" w:space="0" w:color="000000"/>
              <w:bottom w:val="single" w:sz="4" w:space="0" w:color="000000"/>
              <w:right w:val="single" w:sz="4" w:space="0" w:color="000000"/>
            </w:tcBorders>
          </w:tcPr>
          <w:p w14:paraId="0D3869AD" w14:textId="77777777" w:rsidR="00E26552" w:rsidRDefault="008C2D0B">
            <w:pPr>
              <w:ind w:left="124" w:right="113"/>
              <w:rPr>
                <w:sz w:val="20"/>
                <w:szCs w:val="20"/>
              </w:rPr>
            </w:pPr>
            <w:r>
              <w:rPr>
                <w:sz w:val="20"/>
                <w:szCs w:val="20"/>
              </w:rPr>
              <w:t>Yes</w:t>
            </w:r>
          </w:p>
        </w:tc>
        <w:tc>
          <w:tcPr>
            <w:tcW w:w="4302" w:type="dxa"/>
            <w:tcBorders>
              <w:top w:val="single" w:sz="4" w:space="0" w:color="000000"/>
              <w:left w:val="single" w:sz="4" w:space="0" w:color="000000"/>
              <w:bottom w:val="single" w:sz="4" w:space="0" w:color="000000"/>
              <w:right w:val="single" w:sz="4" w:space="0" w:color="000000"/>
            </w:tcBorders>
          </w:tcPr>
          <w:p w14:paraId="0D3869AE" w14:textId="77777777" w:rsidR="00E26552" w:rsidRDefault="008C2D0B">
            <w:pPr>
              <w:ind w:left="124" w:right="113"/>
              <w:rPr>
                <w:sz w:val="20"/>
                <w:szCs w:val="20"/>
              </w:rPr>
            </w:pPr>
            <w:r>
              <w:rPr>
                <w:sz w:val="20"/>
                <w:szCs w:val="20"/>
              </w:rPr>
              <w:t xml:space="preserve">Where shareholders receive “B” new shares for every “A” share held, the Number of Shares is adjusted by multiplying the original Number of Shares by the quotient of (a) the sum of A and B </w:t>
            </w:r>
            <w:r>
              <w:rPr>
                <w:i/>
                <w:sz w:val="20"/>
                <w:szCs w:val="20"/>
              </w:rPr>
              <w:t xml:space="preserve">divided </w:t>
            </w:r>
            <w:r>
              <w:rPr>
                <w:sz w:val="20"/>
                <w:szCs w:val="20"/>
              </w:rPr>
              <w:t xml:space="preserve">by (b) A.  </w:t>
            </w:r>
          </w:p>
        </w:tc>
      </w:tr>
      <w:tr w:rsidR="00E26552" w14:paraId="0D3869B3" w14:textId="77777777">
        <w:trPr>
          <w:trHeight w:val="946"/>
        </w:trPr>
        <w:tc>
          <w:tcPr>
            <w:tcW w:w="2848" w:type="dxa"/>
            <w:tcBorders>
              <w:top w:val="single" w:sz="4" w:space="0" w:color="000000"/>
              <w:left w:val="single" w:sz="4" w:space="0" w:color="000000"/>
              <w:bottom w:val="single" w:sz="4" w:space="0" w:color="000000"/>
              <w:right w:val="single" w:sz="4" w:space="0" w:color="000000"/>
            </w:tcBorders>
          </w:tcPr>
          <w:p w14:paraId="0D3869B0" w14:textId="77777777" w:rsidR="00E26552" w:rsidRDefault="008C2D0B">
            <w:pPr>
              <w:ind w:left="124" w:right="113"/>
              <w:rPr>
                <w:sz w:val="20"/>
                <w:szCs w:val="20"/>
              </w:rPr>
            </w:pPr>
            <w:r>
              <w:rPr>
                <w:sz w:val="20"/>
                <w:szCs w:val="20"/>
              </w:rPr>
              <w:t xml:space="preserve">Stock Split  </w:t>
            </w:r>
          </w:p>
        </w:tc>
        <w:tc>
          <w:tcPr>
            <w:tcW w:w="1350" w:type="dxa"/>
            <w:tcBorders>
              <w:top w:val="single" w:sz="4" w:space="0" w:color="000000"/>
              <w:left w:val="single" w:sz="4" w:space="0" w:color="000000"/>
              <w:bottom w:val="single" w:sz="4" w:space="0" w:color="000000"/>
              <w:right w:val="single" w:sz="4" w:space="0" w:color="000000"/>
            </w:tcBorders>
          </w:tcPr>
          <w:p w14:paraId="0D3869B1" w14:textId="77777777" w:rsidR="00E26552" w:rsidRDefault="008C2D0B">
            <w:pPr>
              <w:ind w:left="124" w:right="113"/>
              <w:rPr>
                <w:sz w:val="20"/>
                <w:szCs w:val="20"/>
              </w:rPr>
            </w:pPr>
            <w:r>
              <w:rPr>
                <w:sz w:val="20"/>
                <w:szCs w:val="20"/>
              </w:rPr>
              <w:t>Yes</w:t>
            </w:r>
          </w:p>
        </w:tc>
        <w:tc>
          <w:tcPr>
            <w:tcW w:w="4302" w:type="dxa"/>
            <w:tcBorders>
              <w:top w:val="single" w:sz="4" w:space="0" w:color="000000"/>
              <w:left w:val="single" w:sz="4" w:space="0" w:color="000000"/>
              <w:bottom w:val="single" w:sz="4" w:space="0" w:color="000000"/>
              <w:right w:val="single" w:sz="4" w:space="0" w:color="000000"/>
            </w:tcBorders>
          </w:tcPr>
          <w:p w14:paraId="0D3869B2" w14:textId="77777777" w:rsidR="00E26552" w:rsidRDefault="008C2D0B">
            <w:pPr>
              <w:ind w:left="124" w:right="113"/>
              <w:rPr>
                <w:sz w:val="20"/>
                <w:szCs w:val="20"/>
              </w:rPr>
            </w:pPr>
            <w:r>
              <w:rPr>
                <w:sz w:val="20"/>
                <w:szCs w:val="20"/>
              </w:rPr>
              <w:t>Where shareholders receive “B</w:t>
            </w:r>
            <w:r>
              <w:rPr>
                <w:sz w:val="20"/>
                <w:szCs w:val="20"/>
              </w:rPr>
              <w:t xml:space="preserve">” new shares for every “A” share held, the Number of Shares is adjusted by multiplying the original Number of Shares by the quotient of B </w:t>
            </w:r>
            <w:r>
              <w:rPr>
                <w:i/>
                <w:sz w:val="20"/>
                <w:szCs w:val="20"/>
              </w:rPr>
              <w:t xml:space="preserve">divided </w:t>
            </w:r>
            <w:r>
              <w:rPr>
                <w:sz w:val="20"/>
                <w:szCs w:val="20"/>
              </w:rPr>
              <w:t xml:space="preserve">by A. </w:t>
            </w:r>
          </w:p>
        </w:tc>
      </w:tr>
      <w:tr w:rsidR="00E26552" w14:paraId="0D3869B7" w14:textId="77777777">
        <w:trPr>
          <w:trHeight w:val="240"/>
        </w:trPr>
        <w:tc>
          <w:tcPr>
            <w:tcW w:w="2848" w:type="dxa"/>
            <w:tcBorders>
              <w:top w:val="single" w:sz="4" w:space="0" w:color="000000"/>
              <w:left w:val="single" w:sz="4" w:space="0" w:color="000000"/>
              <w:bottom w:val="single" w:sz="4" w:space="0" w:color="000000"/>
              <w:right w:val="single" w:sz="4" w:space="0" w:color="000000"/>
            </w:tcBorders>
          </w:tcPr>
          <w:p w14:paraId="0D3869B4" w14:textId="77777777" w:rsidR="00E26552" w:rsidRDefault="008C2D0B">
            <w:pPr>
              <w:ind w:left="124" w:right="113"/>
              <w:rPr>
                <w:sz w:val="20"/>
                <w:szCs w:val="20"/>
              </w:rPr>
            </w:pPr>
            <w:r>
              <w:rPr>
                <w:sz w:val="20"/>
                <w:szCs w:val="20"/>
              </w:rPr>
              <w:t xml:space="preserve">Share Repurchase  </w:t>
            </w:r>
          </w:p>
        </w:tc>
        <w:tc>
          <w:tcPr>
            <w:tcW w:w="1350" w:type="dxa"/>
            <w:tcBorders>
              <w:top w:val="single" w:sz="4" w:space="0" w:color="000000"/>
              <w:left w:val="single" w:sz="4" w:space="0" w:color="000000"/>
              <w:bottom w:val="single" w:sz="4" w:space="0" w:color="000000"/>
              <w:right w:val="single" w:sz="4" w:space="0" w:color="000000"/>
            </w:tcBorders>
          </w:tcPr>
          <w:p w14:paraId="0D3869B5" w14:textId="77777777" w:rsidR="00E26552" w:rsidRDefault="008C2D0B">
            <w:pPr>
              <w:ind w:left="124" w:right="113"/>
              <w:rPr>
                <w:sz w:val="20"/>
                <w:szCs w:val="20"/>
              </w:rPr>
            </w:pPr>
            <w:r>
              <w:rPr>
                <w:sz w:val="20"/>
                <w:szCs w:val="20"/>
              </w:rPr>
              <w:t>No</w:t>
            </w:r>
          </w:p>
        </w:tc>
        <w:tc>
          <w:tcPr>
            <w:tcW w:w="4302" w:type="dxa"/>
            <w:tcBorders>
              <w:top w:val="single" w:sz="4" w:space="0" w:color="000000"/>
              <w:left w:val="single" w:sz="4" w:space="0" w:color="000000"/>
              <w:bottom w:val="single" w:sz="4" w:space="0" w:color="000000"/>
              <w:right w:val="single" w:sz="4" w:space="0" w:color="000000"/>
            </w:tcBorders>
          </w:tcPr>
          <w:p w14:paraId="0D3869B6" w14:textId="77777777" w:rsidR="00E26552" w:rsidRDefault="008C2D0B">
            <w:pPr>
              <w:ind w:left="124" w:right="113"/>
              <w:rPr>
                <w:sz w:val="20"/>
                <w:szCs w:val="20"/>
              </w:rPr>
            </w:pPr>
            <w:r>
              <w:rPr>
                <w:sz w:val="20"/>
                <w:szCs w:val="20"/>
              </w:rPr>
              <w:t xml:space="preserve">No Adjustment.  </w:t>
            </w:r>
          </w:p>
        </w:tc>
      </w:tr>
      <w:tr w:rsidR="00E26552" w14:paraId="0D3869BB" w14:textId="77777777">
        <w:trPr>
          <w:trHeight w:val="472"/>
        </w:trPr>
        <w:tc>
          <w:tcPr>
            <w:tcW w:w="2848" w:type="dxa"/>
            <w:tcBorders>
              <w:top w:val="single" w:sz="4" w:space="0" w:color="000000"/>
              <w:left w:val="single" w:sz="4" w:space="0" w:color="000000"/>
              <w:bottom w:val="single" w:sz="4" w:space="0" w:color="000000"/>
              <w:right w:val="single" w:sz="4" w:space="0" w:color="000000"/>
            </w:tcBorders>
          </w:tcPr>
          <w:p w14:paraId="0D3869B8" w14:textId="77777777" w:rsidR="00E26552" w:rsidRDefault="008C2D0B">
            <w:pPr>
              <w:ind w:left="124" w:right="113"/>
              <w:rPr>
                <w:sz w:val="20"/>
                <w:szCs w:val="20"/>
              </w:rPr>
            </w:pPr>
            <w:r>
              <w:rPr>
                <w:sz w:val="20"/>
                <w:szCs w:val="20"/>
              </w:rPr>
              <w:t xml:space="preserve">Acquisition or Merger (Target Company is in the Index)  </w:t>
            </w:r>
          </w:p>
        </w:tc>
        <w:tc>
          <w:tcPr>
            <w:tcW w:w="1350" w:type="dxa"/>
            <w:tcBorders>
              <w:top w:val="single" w:sz="4" w:space="0" w:color="000000"/>
              <w:left w:val="single" w:sz="4" w:space="0" w:color="000000"/>
              <w:bottom w:val="single" w:sz="4" w:space="0" w:color="000000"/>
              <w:right w:val="single" w:sz="4" w:space="0" w:color="000000"/>
            </w:tcBorders>
          </w:tcPr>
          <w:p w14:paraId="0D3869B9" w14:textId="77777777" w:rsidR="00E26552" w:rsidRDefault="008C2D0B">
            <w:pPr>
              <w:ind w:left="124" w:right="113"/>
              <w:rPr>
                <w:sz w:val="20"/>
                <w:szCs w:val="20"/>
              </w:rPr>
            </w:pPr>
            <w:r>
              <w:rPr>
                <w:sz w:val="20"/>
                <w:szCs w:val="20"/>
              </w:rPr>
              <w:t>Yes</w:t>
            </w:r>
          </w:p>
        </w:tc>
        <w:tc>
          <w:tcPr>
            <w:tcW w:w="4302" w:type="dxa"/>
            <w:tcBorders>
              <w:top w:val="single" w:sz="4" w:space="0" w:color="000000"/>
              <w:left w:val="single" w:sz="4" w:space="0" w:color="000000"/>
              <w:bottom w:val="single" w:sz="4" w:space="0" w:color="000000"/>
              <w:right w:val="single" w:sz="4" w:space="0" w:color="000000"/>
            </w:tcBorders>
          </w:tcPr>
          <w:p w14:paraId="0D3869BA" w14:textId="77777777" w:rsidR="00E26552" w:rsidRDefault="008C2D0B">
            <w:pPr>
              <w:ind w:left="124" w:right="113"/>
              <w:rPr>
                <w:sz w:val="20"/>
                <w:szCs w:val="20"/>
              </w:rPr>
            </w:pPr>
            <w:r>
              <w:rPr>
                <w:sz w:val="20"/>
                <w:szCs w:val="20"/>
              </w:rPr>
              <w:t>If acquired share is Delisted (as defined below), the cash proceeds from the acquisition are reinvested proportionally (based on the current weight) among the other Index Constituents. Where shar</w:t>
            </w:r>
            <w:r>
              <w:rPr>
                <w:sz w:val="20"/>
                <w:szCs w:val="20"/>
              </w:rPr>
              <w:t xml:space="preserve">es are issued, such shares are deemed to be sold on the date of issuance and cash proceeds reinvested as described in the preceding sentence.  </w:t>
            </w:r>
          </w:p>
        </w:tc>
      </w:tr>
      <w:tr w:rsidR="00E26552" w14:paraId="0D3869C0" w14:textId="77777777">
        <w:trPr>
          <w:trHeight w:val="701"/>
        </w:trPr>
        <w:tc>
          <w:tcPr>
            <w:tcW w:w="2848" w:type="dxa"/>
            <w:tcBorders>
              <w:top w:val="single" w:sz="4" w:space="0" w:color="000000"/>
              <w:left w:val="single" w:sz="4" w:space="0" w:color="000000"/>
              <w:bottom w:val="single" w:sz="4" w:space="0" w:color="000000"/>
              <w:right w:val="single" w:sz="4" w:space="0" w:color="000000"/>
            </w:tcBorders>
          </w:tcPr>
          <w:p w14:paraId="0D3869BC" w14:textId="77777777" w:rsidR="00E26552" w:rsidRDefault="008C2D0B">
            <w:pPr>
              <w:ind w:left="124" w:right="113"/>
              <w:rPr>
                <w:sz w:val="20"/>
                <w:szCs w:val="20"/>
              </w:rPr>
            </w:pPr>
            <w:r>
              <w:rPr>
                <w:sz w:val="20"/>
                <w:szCs w:val="20"/>
              </w:rPr>
              <w:t>Acquisition or Merger</w:t>
            </w:r>
          </w:p>
          <w:p w14:paraId="0D3869BD" w14:textId="77777777" w:rsidR="00E26552" w:rsidRDefault="008C2D0B">
            <w:pPr>
              <w:ind w:left="124" w:right="113"/>
              <w:rPr>
                <w:sz w:val="20"/>
                <w:szCs w:val="20"/>
              </w:rPr>
            </w:pPr>
            <w:r>
              <w:rPr>
                <w:sz w:val="20"/>
                <w:szCs w:val="20"/>
              </w:rPr>
              <w:t>(Acquirer is in the Index)</w:t>
            </w:r>
          </w:p>
        </w:tc>
        <w:tc>
          <w:tcPr>
            <w:tcW w:w="1350" w:type="dxa"/>
            <w:tcBorders>
              <w:top w:val="single" w:sz="4" w:space="0" w:color="000000"/>
              <w:left w:val="single" w:sz="4" w:space="0" w:color="000000"/>
              <w:bottom w:val="single" w:sz="4" w:space="0" w:color="000000"/>
              <w:right w:val="single" w:sz="4" w:space="0" w:color="000000"/>
            </w:tcBorders>
          </w:tcPr>
          <w:p w14:paraId="0D3869BE" w14:textId="77777777" w:rsidR="00E26552" w:rsidRDefault="008C2D0B">
            <w:pPr>
              <w:ind w:left="124" w:right="113"/>
              <w:rPr>
                <w:sz w:val="20"/>
                <w:szCs w:val="20"/>
              </w:rPr>
            </w:pPr>
            <w:r>
              <w:rPr>
                <w:sz w:val="20"/>
                <w:szCs w:val="20"/>
              </w:rPr>
              <w:t>No</w:t>
            </w:r>
          </w:p>
        </w:tc>
        <w:tc>
          <w:tcPr>
            <w:tcW w:w="4302" w:type="dxa"/>
            <w:tcBorders>
              <w:top w:val="single" w:sz="4" w:space="0" w:color="000000"/>
              <w:left w:val="single" w:sz="4" w:space="0" w:color="000000"/>
              <w:bottom w:val="single" w:sz="4" w:space="0" w:color="000000"/>
              <w:right w:val="single" w:sz="4" w:space="0" w:color="000000"/>
            </w:tcBorders>
          </w:tcPr>
          <w:p w14:paraId="0D3869BF" w14:textId="77777777" w:rsidR="00E26552" w:rsidRDefault="008C2D0B">
            <w:pPr>
              <w:ind w:left="124" w:right="113"/>
              <w:rPr>
                <w:sz w:val="20"/>
                <w:szCs w:val="20"/>
              </w:rPr>
            </w:pPr>
            <w:r>
              <w:rPr>
                <w:sz w:val="20"/>
                <w:szCs w:val="20"/>
              </w:rPr>
              <w:t xml:space="preserve">If the surviving company is already an Index Constituent, it is retained in the Index.  </w:t>
            </w:r>
          </w:p>
        </w:tc>
      </w:tr>
      <w:tr w:rsidR="00E26552" w14:paraId="0D3869C8" w14:textId="77777777">
        <w:trPr>
          <w:trHeight w:val="580"/>
        </w:trPr>
        <w:tc>
          <w:tcPr>
            <w:tcW w:w="2848" w:type="dxa"/>
            <w:tcBorders>
              <w:top w:val="single" w:sz="4" w:space="0" w:color="000000"/>
              <w:left w:val="single" w:sz="4" w:space="0" w:color="000000"/>
              <w:bottom w:val="single" w:sz="4" w:space="0" w:color="000000"/>
              <w:right w:val="single" w:sz="4" w:space="0" w:color="000000"/>
            </w:tcBorders>
          </w:tcPr>
          <w:p w14:paraId="0D3869C1" w14:textId="77777777" w:rsidR="00E26552" w:rsidRDefault="008C2D0B">
            <w:pPr>
              <w:ind w:left="124" w:right="113"/>
              <w:rPr>
                <w:sz w:val="20"/>
                <w:szCs w:val="20"/>
              </w:rPr>
            </w:pPr>
            <w:r>
              <w:rPr>
                <w:sz w:val="20"/>
                <w:szCs w:val="20"/>
              </w:rPr>
              <w:t xml:space="preserve">Acquisition or Merger </w:t>
            </w:r>
          </w:p>
          <w:p w14:paraId="0D3869C2" w14:textId="77777777" w:rsidR="00E26552" w:rsidRDefault="008C2D0B">
            <w:pPr>
              <w:ind w:left="124" w:right="113"/>
              <w:rPr>
                <w:sz w:val="20"/>
                <w:szCs w:val="20"/>
              </w:rPr>
            </w:pPr>
            <w:r>
              <w:rPr>
                <w:sz w:val="20"/>
                <w:szCs w:val="20"/>
              </w:rPr>
              <w:t xml:space="preserve">(both Acquirer and Target Company are in the Index)  </w:t>
            </w:r>
          </w:p>
        </w:tc>
        <w:tc>
          <w:tcPr>
            <w:tcW w:w="1350" w:type="dxa"/>
            <w:tcBorders>
              <w:top w:val="single" w:sz="4" w:space="0" w:color="000000"/>
              <w:left w:val="single" w:sz="4" w:space="0" w:color="000000"/>
              <w:bottom w:val="single" w:sz="4" w:space="0" w:color="000000"/>
              <w:right w:val="single" w:sz="4" w:space="0" w:color="000000"/>
            </w:tcBorders>
          </w:tcPr>
          <w:p w14:paraId="0D3869C3" w14:textId="77777777" w:rsidR="00E26552" w:rsidRDefault="008C2D0B">
            <w:pPr>
              <w:ind w:left="124" w:right="113"/>
              <w:rPr>
                <w:sz w:val="20"/>
                <w:szCs w:val="20"/>
              </w:rPr>
            </w:pPr>
            <w:r>
              <w:rPr>
                <w:sz w:val="20"/>
                <w:szCs w:val="20"/>
              </w:rPr>
              <w:t>Yes</w:t>
            </w:r>
          </w:p>
        </w:tc>
        <w:tc>
          <w:tcPr>
            <w:tcW w:w="4302" w:type="dxa"/>
            <w:tcBorders>
              <w:top w:val="single" w:sz="4" w:space="0" w:color="000000"/>
              <w:left w:val="single" w:sz="4" w:space="0" w:color="000000"/>
              <w:bottom w:val="single" w:sz="4" w:space="0" w:color="000000"/>
              <w:right w:val="single" w:sz="4" w:space="0" w:color="000000"/>
            </w:tcBorders>
          </w:tcPr>
          <w:p w14:paraId="0D3869C4" w14:textId="77777777" w:rsidR="00E26552" w:rsidRDefault="008C2D0B">
            <w:pPr>
              <w:ind w:left="169"/>
              <w:rPr>
                <w:color w:val="000000" w:themeColor="text1"/>
                <w:sz w:val="20"/>
                <w:szCs w:val="20"/>
              </w:rPr>
            </w:pPr>
            <w:r>
              <w:rPr>
                <w:sz w:val="20"/>
                <w:szCs w:val="20"/>
              </w:rPr>
              <w:t xml:space="preserve">If the acquired Index Constituent is </w:t>
            </w:r>
            <w:r>
              <w:rPr>
                <w:color w:val="000000" w:themeColor="text1"/>
                <w:sz w:val="20"/>
                <w:szCs w:val="20"/>
              </w:rPr>
              <w:t xml:space="preserve">Delisted (as defined below), they will be </w:t>
            </w:r>
            <w:r>
              <w:rPr>
                <w:color w:val="000000" w:themeColor="text1"/>
                <w:sz w:val="20"/>
                <w:szCs w:val="20"/>
              </w:rPr>
              <w:t>removed from the Index on the effective date as announced by the Calculation Agent. The Index is subject to further adjustments in accordance with the following cases.</w:t>
            </w:r>
          </w:p>
          <w:p w14:paraId="0D3869C5" w14:textId="77777777" w:rsidR="00E26552" w:rsidRDefault="008C2D0B">
            <w:pPr>
              <w:pStyle w:val="ListParagraph"/>
              <w:numPr>
                <w:ilvl w:val="0"/>
                <w:numId w:val="1"/>
              </w:numPr>
              <w:rPr>
                <w:sz w:val="20"/>
                <w:szCs w:val="20"/>
              </w:rPr>
            </w:pPr>
            <w:r>
              <w:rPr>
                <w:color w:val="000000" w:themeColor="text1"/>
                <w:sz w:val="20"/>
                <w:szCs w:val="20"/>
              </w:rPr>
              <w:t xml:space="preserve">In case of a cash acquisition, the weight of the target </w:t>
            </w:r>
            <w:r>
              <w:rPr>
                <w:sz w:val="20"/>
                <w:szCs w:val="20"/>
              </w:rPr>
              <w:t xml:space="preserve">company based on its last </w:t>
            </w:r>
            <w:r>
              <w:rPr>
                <w:sz w:val="20"/>
                <w:szCs w:val="20"/>
              </w:rPr>
              <w:lastRenderedPageBreak/>
              <w:t xml:space="preserve">close </w:t>
            </w:r>
            <w:r>
              <w:rPr>
                <w:sz w:val="20"/>
                <w:szCs w:val="20"/>
              </w:rPr>
              <w:t>price will be distributed pro rata across the remaining Index Constituents.</w:t>
            </w:r>
          </w:p>
          <w:p w14:paraId="0D3869C6" w14:textId="77777777" w:rsidR="00E26552" w:rsidRDefault="008C2D0B">
            <w:pPr>
              <w:pStyle w:val="ListParagraph"/>
              <w:numPr>
                <w:ilvl w:val="0"/>
                <w:numId w:val="1"/>
              </w:numPr>
              <w:rPr>
                <w:sz w:val="20"/>
                <w:szCs w:val="20"/>
              </w:rPr>
            </w:pPr>
            <w:r>
              <w:rPr>
                <w:sz w:val="20"/>
                <w:szCs w:val="20"/>
              </w:rPr>
              <w:t>In case of a stock acquisition, the shares of the acquiring / surviving company will be increased according to the stock terms.</w:t>
            </w:r>
          </w:p>
          <w:p w14:paraId="0D3869C7" w14:textId="77777777" w:rsidR="00E26552" w:rsidRDefault="008C2D0B">
            <w:pPr>
              <w:pStyle w:val="ListParagraph"/>
              <w:numPr>
                <w:ilvl w:val="0"/>
                <w:numId w:val="1"/>
              </w:numPr>
              <w:rPr>
                <w:sz w:val="20"/>
                <w:szCs w:val="20"/>
              </w:rPr>
            </w:pPr>
            <w:r>
              <w:rPr>
                <w:sz w:val="20"/>
                <w:szCs w:val="20"/>
              </w:rPr>
              <w:t>In case of a cash &amp; stock acquisition, the cash port</w:t>
            </w:r>
            <w:r>
              <w:rPr>
                <w:sz w:val="20"/>
                <w:szCs w:val="20"/>
              </w:rPr>
              <w:t>ion will be reinvested pro rata across the remaining Index Constituents. The shares of the acquiring / surviving company will be increased according to the stock terms.</w:t>
            </w:r>
          </w:p>
        </w:tc>
      </w:tr>
    </w:tbl>
    <w:p w14:paraId="0D3869C9" w14:textId="77777777" w:rsidR="00E26552" w:rsidRDefault="00E26552"/>
    <w:p w14:paraId="0D3869CA" w14:textId="77777777" w:rsidR="00E26552" w:rsidRDefault="008C2D0B">
      <w:pPr>
        <w:pStyle w:val="ListParagraph"/>
      </w:pPr>
      <w:r>
        <w:t>If a stock that is a constituent of an index is delisted, the cash value of that stoc</w:t>
      </w:r>
      <w:r>
        <w:t xml:space="preserve">k‘s position in the index, based on the latest available market price prior to the delisting, is reinvested proportionally (based on the current weights) among the other index constituents.  </w:t>
      </w:r>
    </w:p>
    <w:p w14:paraId="0D3869CB" w14:textId="77777777" w:rsidR="00E26552" w:rsidRDefault="008C2D0B">
      <w:pPr>
        <w:pStyle w:val="ListParagraph"/>
      </w:pPr>
      <w:r>
        <w:t>Note that if an index constituent is both (i) affected by an eve</w:t>
      </w:r>
      <w:r>
        <w:t>nt listed in Table 1 and (ii) delisted, such constituent will be adjusted as described in Table 1. An index constituent will be deemed to be “delisted” when the exchange (as defined under “Market Disruption Events” below) for such constituent announces tha</w:t>
      </w:r>
      <w:r>
        <w:t>t the constituent ceases (or will cease) to be listed, traded or publicly quoted on the exchange for any reason and is not immediately re-listed, re-traded or re-quoted on any of the affiliated exchanges (or their respective successors); if the constituent</w:t>
      </w:r>
      <w:r>
        <w:t xml:space="preserve"> is immediately re-listed, re-traded or re-quoted on any such exchange or quotation system, such exchange or quotation system shall be deemed to be the exchange and the stock will not be deemed to be delisted. </w:t>
      </w:r>
    </w:p>
    <w:p w14:paraId="0D3869CC" w14:textId="77777777" w:rsidR="00E26552" w:rsidRDefault="008C2D0B">
      <w:pPr>
        <w:pStyle w:val="ListParagraph"/>
      </w:pPr>
      <w:r>
        <w:t>For events not listed in Table 1 above, the C</w:t>
      </w:r>
      <w:r>
        <w:t>alculation Agent may make adjustments if it determines that the event could have a diluting or concentrative effect on the theoretical value of the underlying stock and would not otherwise be accounted for in the relevant index. Any such adjustments are pu</w:t>
      </w:r>
      <w:r>
        <w:t xml:space="preserve">blicly announced in advance wherever practicable. </w:t>
      </w:r>
    </w:p>
    <w:p w14:paraId="0D3869CD" w14:textId="77777777" w:rsidR="00E26552" w:rsidRDefault="008C2D0B">
      <w:pPr>
        <w:spacing w:after="160" w:line="259" w:lineRule="auto"/>
        <w:rPr>
          <w:rFonts w:cs="Arial"/>
          <w:b/>
          <w:lang w:eastAsia="en-US"/>
        </w:rPr>
      </w:pPr>
      <w:bookmarkStart w:id="1453" w:name="_Toc473216427"/>
      <w:bookmarkStart w:id="1454" w:name="_Toc473216428"/>
      <w:bookmarkStart w:id="1455" w:name="_Toc474150920"/>
      <w:bookmarkStart w:id="1456" w:name="_Toc482975144"/>
      <w:bookmarkEnd w:id="1453"/>
      <w:bookmarkEnd w:id="1454"/>
      <w:r>
        <w:br w:type="page"/>
      </w:r>
    </w:p>
    <w:p w14:paraId="0D3869CE" w14:textId="77777777" w:rsidR="00E26552" w:rsidRDefault="008C2D0B">
      <w:pPr>
        <w:pStyle w:val="Heading2"/>
      </w:pPr>
      <w:bookmarkStart w:id="1457" w:name="_Toc522772449"/>
      <w:r>
        <w:lastRenderedPageBreak/>
        <w:t>Distributions</w:t>
      </w:r>
      <w:bookmarkEnd w:id="1455"/>
      <w:bookmarkEnd w:id="1456"/>
      <w:bookmarkEnd w:id="1457"/>
      <w:r>
        <w:t xml:space="preserve"> </w:t>
      </w:r>
    </w:p>
    <w:p w14:paraId="0D3869CF" w14:textId="77777777" w:rsidR="00E26552" w:rsidRDefault="008C2D0B">
      <w:pPr>
        <w:pStyle w:val="ListParagraph"/>
      </w:pPr>
      <w:r>
        <w:t xml:space="preserve">Distributions paid by index constituents are automatically re-invested into the relevant net total return index subject to the relevant withholding tax rate.  </w:t>
      </w:r>
    </w:p>
    <w:p w14:paraId="0D3869D0" w14:textId="77777777" w:rsidR="00E26552" w:rsidRDefault="008C2D0B">
      <w:pPr>
        <w:pStyle w:val="ListParagraph"/>
      </w:pPr>
      <w:r>
        <w:t>Any distributions shall trig</w:t>
      </w:r>
      <w:r>
        <w:t xml:space="preserve">ger an adjustment of the number of shares of the corresponding index constituent. The new number of shares is calculated as follows:  </w:t>
      </w:r>
    </w:p>
    <w:p w14:paraId="0D3869D1" w14:textId="77777777" w:rsidR="00E26552" w:rsidRDefault="00E26552">
      <w:pPr>
        <w:rPr>
          <w:szCs w:val="20"/>
        </w:rPr>
      </w:pPr>
    </w:p>
    <w:tbl>
      <w:tblPr>
        <w:tblStyle w:val="TableGrid0"/>
        <w:tblW w:w="8505"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
        <w:gridCol w:w="476"/>
        <w:gridCol w:w="3609"/>
        <w:gridCol w:w="3154"/>
      </w:tblGrid>
      <w:tr w:rsidR="00E26552" w14:paraId="0D3869D5" w14:textId="77777777">
        <w:trPr>
          <w:trHeight w:val="822"/>
        </w:trPr>
        <w:tc>
          <w:tcPr>
            <w:tcW w:w="1266" w:type="dxa"/>
            <w:vAlign w:val="center"/>
          </w:tcPr>
          <w:p w14:paraId="0D3869D2" w14:textId="77777777" w:rsidR="00E26552" w:rsidRDefault="00E26552"/>
        </w:tc>
        <w:tc>
          <w:tcPr>
            <w:tcW w:w="4085" w:type="dxa"/>
            <w:gridSpan w:val="2"/>
            <w:vAlign w:val="center"/>
          </w:tcPr>
          <w:p w14:paraId="0D3869D3" w14:textId="77777777" w:rsidR="00E26552" w:rsidRDefault="008C2D0B">
            <m:oMathPara>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num>
                  <m:den>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i</m:t>
                        </m:r>
                      </m:sup>
                    </m:sSubSup>
                  </m:den>
                </m:f>
              </m:oMath>
            </m:oMathPara>
          </w:p>
        </w:tc>
        <w:tc>
          <w:tcPr>
            <w:tcW w:w="3154" w:type="dxa"/>
            <w:vAlign w:val="center"/>
          </w:tcPr>
          <w:p w14:paraId="0D3869D4" w14:textId="77777777" w:rsidR="00E26552" w:rsidRDefault="008C2D0B">
            <w:r>
              <w:t>(Equation 2)</w:t>
            </w:r>
          </w:p>
        </w:tc>
      </w:tr>
      <w:tr w:rsidR="00E26552" w14:paraId="0D3869D8" w14:textId="77777777">
        <w:tc>
          <w:tcPr>
            <w:tcW w:w="8505" w:type="dxa"/>
            <w:gridSpan w:val="4"/>
          </w:tcPr>
          <w:p w14:paraId="0D3869D6" w14:textId="77777777" w:rsidR="00E26552" w:rsidRDefault="00E26552"/>
          <w:p w14:paraId="0D3869D7" w14:textId="77777777" w:rsidR="00E26552" w:rsidRDefault="008C2D0B">
            <w:r>
              <w:t>Where:</w:t>
            </w:r>
          </w:p>
        </w:tc>
      </w:tr>
      <w:tr w:rsidR="00E26552" w14:paraId="0D3869DB" w14:textId="77777777">
        <w:tc>
          <w:tcPr>
            <w:tcW w:w="1742" w:type="dxa"/>
            <w:gridSpan w:val="2"/>
            <w:vAlign w:val="bottom"/>
          </w:tcPr>
          <w:p w14:paraId="0D3869D9" w14:textId="77777777" w:rsidR="00E26552" w:rsidRDefault="008C2D0B">
            <m:oMathPara>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i</m:t>
                    </m:r>
                  </m:sup>
                </m:sSubSup>
              </m:oMath>
            </m:oMathPara>
          </w:p>
        </w:tc>
        <w:tc>
          <w:tcPr>
            <w:tcW w:w="6763" w:type="dxa"/>
            <w:gridSpan w:val="2"/>
            <w:vAlign w:val="bottom"/>
          </w:tcPr>
          <w:p w14:paraId="0D3869DA" w14:textId="77777777" w:rsidR="00E26552" w:rsidRDefault="008C2D0B">
            <w:r>
              <w:t xml:space="preserve">The Number of Shares of Index Constituent </w:t>
            </w:r>
            <m:oMath>
              <m:r>
                <m:rPr>
                  <m:sty m:val="bi"/>
                </m:rPr>
                <w:rPr>
                  <w:rFonts w:ascii="Cambria Math" w:hAnsi="Cambria Math"/>
                </w:rPr>
                <m:t>i</m:t>
              </m:r>
            </m:oMath>
            <w:r>
              <w:t xml:space="preserve"> on Business Day </w:t>
            </w:r>
            <m:oMath>
              <m:r>
                <m:rPr>
                  <m:sty m:val="bi"/>
                </m:rPr>
                <w:rPr>
                  <w:rFonts w:ascii="Cambria Math" w:hAnsi="Cambria Math"/>
                </w:rPr>
                <m:t>t</m:t>
              </m:r>
            </m:oMath>
          </w:p>
        </w:tc>
      </w:tr>
      <w:tr w:rsidR="00E26552" w14:paraId="0D3869DE" w14:textId="77777777">
        <w:tc>
          <w:tcPr>
            <w:tcW w:w="1742" w:type="dxa"/>
            <w:gridSpan w:val="2"/>
            <w:vAlign w:val="bottom"/>
          </w:tcPr>
          <w:p w14:paraId="0D3869DC" w14:textId="77777777" w:rsidR="00E26552" w:rsidRDefault="008C2D0B">
            <m:oMathPara>
              <m:oMath>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oMath>
            </m:oMathPara>
          </w:p>
        </w:tc>
        <w:tc>
          <w:tcPr>
            <w:tcW w:w="6763" w:type="dxa"/>
            <w:gridSpan w:val="2"/>
            <w:vAlign w:val="bottom"/>
          </w:tcPr>
          <w:p w14:paraId="0D3869DD" w14:textId="77777777" w:rsidR="00E26552" w:rsidRDefault="008C2D0B">
            <w:r>
              <w:t xml:space="preserve">Trading Price of Index Constituent </w:t>
            </w:r>
            <m:oMath>
              <m:r>
                <m:rPr>
                  <m:sty m:val="bi"/>
                </m:rPr>
                <w:rPr>
                  <w:rFonts w:ascii="Cambria Math" w:hAnsi="Cambria Math"/>
                </w:rPr>
                <m:t>i</m:t>
              </m:r>
            </m:oMath>
            <w:r>
              <w:t xml:space="preserve"> on Business Day </w:t>
            </w:r>
            <m:oMath>
              <m:r>
                <m:rPr>
                  <m:sty m:val="bi"/>
                </m:rPr>
                <w:rPr>
                  <w:rFonts w:ascii="Cambria Math" w:hAnsi="Cambria Math"/>
                </w:rPr>
                <m:t>t</m:t>
              </m:r>
              <m:r>
                <m:rPr>
                  <m:sty m:val="bi"/>
                </m:rPr>
                <w:rPr>
                  <w:rFonts w:ascii="Cambria Math" w:hAnsi="Cambria Math"/>
                </w:rPr>
                <m:t>-</m:t>
              </m:r>
              <m:r>
                <m:rPr>
                  <m:sty m:val="bi"/>
                </m:rPr>
                <w:rPr>
                  <w:rFonts w:ascii="Cambria Math" w:hAnsi="Cambria Math"/>
                </w:rPr>
                <m:t>1</m:t>
              </m:r>
            </m:oMath>
          </w:p>
        </w:tc>
      </w:tr>
      <w:tr w:rsidR="00E26552" w14:paraId="0D3869E1" w14:textId="77777777">
        <w:trPr>
          <w:trHeight w:val="234"/>
        </w:trPr>
        <w:tc>
          <w:tcPr>
            <w:tcW w:w="1742" w:type="dxa"/>
            <w:gridSpan w:val="2"/>
            <w:vAlign w:val="bottom"/>
          </w:tcPr>
          <w:p w14:paraId="0D3869DF" w14:textId="77777777" w:rsidR="00E26552" w:rsidRDefault="008C2D0B">
            <m:oMathPara>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i</m:t>
                    </m:r>
                  </m:sup>
                </m:sSubSup>
              </m:oMath>
            </m:oMathPara>
          </w:p>
        </w:tc>
        <w:tc>
          <w:tcPr>
            <w:tcW w:w="6763" w:type="dxa"/>
            <w:gridSpan w:val="2"/>
            <w:vAlign w:val="bottom"/>
          </w:tcPr>
          <w:p w14:paraId="0D3869E0" w14:textId="77777777" w:rsidR="00E26552" w:rsidRDefault="008C2D0B">
            <w:r>
              <w:t xml:space="preserve">Net Distribution Rate of Index Constituent </w:t>
            </w:r>
            <m:oMath>
              <m:r>
                <m:rPr>
                  <m:sty m:val="bi"/>
                </m:rPr>
                <w:rPr>
                  <w:rFonts w:ascii="Cambria Math" w:hAnsi="Cambria Math"/>
                </w:rPr>
                <m:t>i</m:t>
              </m:r>
            </m:oMath>
            <w:r>
              <w:t xml:space="preserve"> on Business Day </w:t>
            </w:r>
            <m:oMath>
              <m:r>
                <m:rPr>
                  <m:sty m:val="bi"/>
                </m:rPr>
                <w:rPr>
                  <w:rFonts w:ascii="Cambria Math" w:hAnsi="Cambria Math"/>
                </w:rPr>
                <m:t>t</m:t>
              </m:r>
            </m:oMath>
          </w:p>
        </w:tc>
      </w:tr>
    </w:tbl>
    <w:p w14:paraId="0D3869E2" w14:textId="77777777" w:rsidR="00E26552" w:rsidRDefault="008C2D0B">
      <w:pPr>
        <w:pStyle w:val="Heading2"/>
      </w:pPr>
      <w:bookmarkStart w:id="1458" w:name="_Toc474150921"/>
      <w:bookmarkStart w:id="1459" w:name="_Toc482975145"/>
      <w:bookmarkStart w:id="1460" w:name="_Toc522772450"/>
      <w:r>
        <w:t>Corporate actions</w:t>
      </w:r>
      <w:bookmarkEnd w:id="1458"/>
      <w:bookmarkEnd w:id="1459"/>
      <w:bookmarkEnd w:id="1460"/>
    </w:p>
    <w:p w14:paraId="0D3869E3" w14:textId="77777777" w:rsidR="00E26552" w:rsidRDefault="008C2D0B">
      <w:pPr>
        <w:pStyle w:val="ListParagraph"/>
      </w:pPr>
      <w:r>
        <w:t xml:space="preserve">Following the announcement by an index constituent of the terms and conditions of a corporate action, the Calculation Agent shall determine whether such corporate action has a dilution, concentration or other effect on the price of the index constituent.  </w:t>
      </w:r>
    </w:p>
    <w:p w14:paraId="0D3869E4" w14:textId="77777777" w:rsidR="00E26552" w:rsidRDefault="008C2D0B">
      <w:pPr>
        <w:pStyle w:val="ListParagraph"/>
      </w:pPr>
      <w:r>
        <w:t>Should such an effect be deemed to have occurred, the Calculation Agent shall make the necessary adjustments to the affected index constituent and/or the formula for calculating the relevant index and/or to other terms and conditions of this document that</w:t>
      </w:r>
      <w:r>
        <w:t xml:space="preserve"> is deemed appropriate in order to take into account the dilution, concentration or other effect and shall determine the date on which this adjustment shall come into effect.   </w:t>
      </w:r>
    </w:p>
    <w:p w14:paraId="0D3869E5" w14:textId="77777777" w:rsidR="00E26552" w:rsidRDefault="008C2D0B">
      <w:pPr>
        <w:pStyle w:val="ListParagraph"/>
      </w:pPr>
      <w:r>
        <w:t>For corporate actions not described herein, or combinations of different types</w:t>
      </w:r>
      <w:r>
        <w:t xml:space="preserve"> of corporate events and other exceptional cases, the Calculation Agent reserves the right to determine the appropriate implementation method. Where practicable, the Calculation Agent will inform the Index Management Committee of its intentions prior to im</w:t>
      </w:r>
      <w:r>
        <w:t>plementation, and in all cases will inform them of the actions taken.</w:t>
      </w:r>
    </w:p>
    <w:p w14:paraId="0D3869E6" w14:textId="77777777" w:rsidR="00E26552" w:rsidRDefault="008C2D0B">
      <w:pPr>
        <w:pStyle w:val="Heading2"/>
      </w:pPr>
      <w:bookmarkStart w:id="1461" w:name="_Toc473216430"/>
      <w:bookmarkStart w:id="1462" w:name="_Toc473216431"/>
      <w:bookmarkStart w:id="1463" w:name="_Toc474150922"/>
      <w:bookmarkStart w:id="1464" w:name="_Toc482975146"/>
      <w:bookmarkStart w:id="1465" w:name="_Toc522772451"/>
      <w:bookmarkEnd w:id="1461"/>
      <w:bookmarkEnd w:id="1462"/>
      <w:r>
        <w:t>Capital increases</w:t>
      </w:r>
      <w:bookmarkEnd w:id="1463"/>
      <w:bookmarkEnd w:id="1464"/>
      <w:bookmarkEnd w:id="1465"/>
      <w:r>
        <w:t xml:space="preserve"> </w:t>
      </w:r>
    </w:p>
    <w:p w14:paraId="0D3869E7" w14:textId="77777777" w:rsidR="00E26552" w:rsidRDefault="008C2D0B">
      <w:pPr>
        <w:pStyle w:val="ListParagraph"/>
      </w:pPr>
      <w:r>
        <w:t xml:space="preserve">Should there be a capital increase (from the index constituent’s own resources or through cash contributions), the new number of shares shall be calculated as follows: </w:t>
      </w:r>
    </w:p>
    <w:tbl>
      <w:tblPr>
        <w:tblStyle w:val="TableGrid0"/>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0"/>
        <w:gridCol w:w="2838"/>
        <w:gridCol w:w="1260"/>
        <w:gridCol w:w="720"/>
        <w:gridCol w:w="2520"/>
        <w:gridCol w:w="1031"/>
      </w:tblGrid>
      <w:tr w:rsidR="00E26552" w14:paraId="0D3869EE" w14:textId="77777777">
        <w:trPr>
          <w:trHeight w:val="2037"/>
        </w:trPr>
        <w:tc>
          <w:tcPr>
            <w:tcW w:w="420" w:type="dxa"/>
            <w:vAlign w:val="center"/>
          </w:tcPr>
          <w:p w14:paraId="0D3869E8" w14:textId="77777777" w:rsidR="00E26552" w:rsidRDefault="008C2D0B">
            <w:r>
              <w:t>i)</w:t>
            </w:r>
          </w:p>
        </w:tc>
        <w:tc>
          <w:tcPr>
            <w:tcW w:w="2838" w:type="dxa"/>
            <w:vAlign w:val="center"/>
          </w:tcPr>
          <w:p w14:paraId="0D3869E9" w14:textId="77777777" w:rsidR="00E26552" w:rsidRDefault="008C2D0B">
            <m:oMathPara>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num>
                  <m:den>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rB</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den>
                </m:f>
              </m:oMath>
            </m:oMathPara>
          </w:p>
        </w:tc>
        <w:tc>
          <w:tcPr>
            <w:tcW w:w="1260" w:type="dxa"/>
            <w:vAlign w:val="center"/>
          </w:tcPr>
          <w:p w14:paraId="0D3869EA" w14:textId="77777777" w:rsidR="00E26552" w:rsidRDefault="008C2D0B">
            <w:r>
              <w:t>(Eq.3.1)</w:t>
            </w:r>
          </w:p>
        </w:tc>
        <w:tc>
          <w:tcPr>
            <w:tcW w:w="720" w:type="dxa"/>
            <w:vAlign w:val="center"/>
          </w:tcPr>
          <w:p w14:paraId="0D3869EB" w14:textId="77777777" w:rsidR="00E26552" w:rsidRDefault="008C2D0B">
            <w:r>
              <w:t>ii)</w:t>
            </w:r>
          </w:p>
        </w:tc>
        <w:tc>
          <w:tcPr>
            <w:tcW w:w="2520" w:type="dxa"/>
            <w:vAlign w:val="center"/>
          </w:tcPr>
          <w:p w14:paraId="0D3869EC" w14:textId="77777777" w:rsidR="00E26552" w:rsidRDefault="008C2D0B">
            <m:oMathPara>
              <m:oMath>
                <m:sSubSup>
                  <m:sSubSupPr>
                    <m:ctrlPr>
                      <w:rPr>
                        <w:rFonts w:ascii="Cambria Math" w:hAnsi="Cambria Math"/>
                      </w:rPr>
                    </m:ctrlPr>
                  </m:sSubSupPr>
                  <m:e>
                    <m:r>
                      <w:rPr>
                        <w:rFonts w:ascii="Cambria Math" w:hAnsi="Cambria Math"/>
                      </w:rPr>
                      <m:t>rB</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N</m:t>
                    </m:r>
                  </m:num>
                  <m:den>
                    <m:r>
                      <w:rPr>
                        <w:rFonts w:ascii="Cambria Math" w:hAnsi="Cambria Math"/>
                      </w:rPr>
                      <m:t>B</m:t>
                    </m:r>
                    <m:r>
                      <w:rPr>
                        <w:rFonts w:ascii="Cambria Math" w:hAnsi="Cambria Math"/>
                      </w:rPr>
                      <m:t>V</m:t>
                    </m:r>
                    <m:r>
                      <m:rPr>
                        <m:sty m:val="p"/>
                      </m:rPr>
                      <w:rPr>
                        <w:rFonts w:ascii="Cambria Math" w:hAnsi="Cambria Math"/>
                      </w:rPr>
                      <m:t>+1</m:t>
                    </m:r>
                  </m:den>
                </m:f>
              </m:oMath>
            </m:oMathPara>
          </w:p>
        </w:tc>
        <w:tc>
          <w:tcPr>
            <w:tcW w:w="1031" w:type="dxa"/>
            <w:vAlign w:val="center"/>
          </w:tcPr>
          <w:p w14:paraId="0D3869ED" w14:textId="77777777" w:rsidR="00E26552" w:rsidRDefault="008C2D0B">
            <w:r>
              <w:t>(Eq. 3.2)</w:t>
            </w:r>
          </w:p>
        </w:tc>
      </w:tr>
    </w:tbl>
    <w:p w14:paraId="0D3869EF" w14:textId="77777777" w:rsidR="00E26552" w:rsidRDefault="008C2D0B">
      <w:r>
        <w:br w:type="page"/>
      </w:r>
    </w:p>
    <w:tbl>
      <w:tblPr>
        <w:tblStyle w:val="TableGrid0"/>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22"/>
        <w:gridCol w:w="7467"/>
      </w:tblGrid>
      <w:tr w:rsidR="00E26552" w14:paraId="0D3869F1" w14:textId="77777777">
        <w:tc>
          <w:tcPr>
            <w:tcW w:w="8789" w:type="dxa"/>
            <w:gridSpan w:val="2"/>
          </w:tcPr>
          <w:p w14:paraId="0D3869F0" w14:textId="77777777" w:rsidR="00E26552" w:rsidRDefault="00E26552"/>
        </w:tc>
      </w:tr>
      <w:tr w:rsidR="00E26552" w14:paraId="0D3869F5" w14:textId="77777777">
        <w:tc>
          <w:tcPr>
            <w:tcW w:w="8789" w:type="dxa"/>
            <w:gridSpan w:val="2"/>
          </w:tcPr>
          <w:p w14:paraId="0D3869F2" w14:textId="77777777" w:rsidR="00E26552" w:rsidRDefault="00E26552"/>
          <w:p w14:paraId="0D3869F3" w14:textId="77777777" w:rsidR="00E26552" w:rsidRDefault="008C2D0B">
            <w:r>
              <w:t>Where:</w:t>
            </w:r>
          </w:p>
          <w:p w14:paraId="0D3869F4" w14:textId="77777777" w:rsidR="00E26552" w:rsidRDefault="00E26552"/>
        </w:tc>
      </w:tr>
      <w:tr w:rsidR="00E26552" w14:paraId="0D3869F8" w14:textId="77777777">
        <w:tc>
          <w:tcPr>
            <w:tcW w:w="1322" w:type="dxa"/>
            <w:vAlign w:val="bottom"/>
          </w:tcPr>
          <w:p w14:paraId="0D3869F6" w14:textId="77777777" w:rsidR="00E26552" w:rsidRDefault="008C2D0B">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i</m:t>
                  </m:r>
                </m:sup>
              </m:sSubSup>
            </m:oMath>
            <w:r>
              <w:t xml:space="preserve"> </w:t>
            </w:r>
          </w:p>
        </w:tc>
        <w:tc>
          <w:tcPr>
            <w:tcW w:w="7467" w:type="dxa"/>
            <w:vAlign w:val="bottom"/>
          </w:tcPr>
          <w:p w14:paraId="0D3869F7" w14:textId="77777777" w:rsidR="00E26552" w:rsidRDefault="008C2D0B">
            <w:r>
              <w:t xml:space="preserve">Number of Shares of Index Constituent </w:t>
            </w:r>
            <m:oMath>
              <m:r>
                <m:rPr>
                  <m:sty m:val="bi"/>
                </m:rPr>
                <w:rPr>
                  <w:rFonts w:ascii="Cambria Math" w:hAnsi="Cambria Math"/>
                </w:rPr>
                <m:t>i</m:t>
              </m:r>
            </m:oMath>
            <w:r>
              <w:t xml:space="preserve"> on the day of the distribution</w:t>
            </w:r>
          </w:p>
        </w:tc>
      </w:tr>
      <w:tr w:rsidR="00E26552" w14:paraId="0D3869FB" w14:textId="77777777">
        <w:tc>
          <w:tcPr>
            <w:tcW w:w="1322" w:type="dxa"/>
            <w:vAlign w:val="bottom"/>
          </w:tcPr>
          <w:p w14:paraId="0D3869F9" w14:textId="77777777" w:rsidR="00E26552" w:rsidRDefault="008C2D0B">
            <m:oMath>
              <m:sSubSup>
                <m:sSubSupPr>
                  <m:ctrlPr>
                    <w:rPr>
                      <w:rFonts w:ascii="Cambria Math" w:hAnsi="Cambria Math"/>
                    </w:rPr>
                  </m:ctrlPr>
                </m:sSubSupPr>
                <m:e>
                  <m:r>
                    <w:rPr>
                      <w:rFonts w:ascii="Cambria Math" w:hAnsi="Cambria Math"/>
                    </w:rPr>
                    <m:t>p</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oMath>
            <w:r>
              <w:t xml:space="preserve"> </w:t>
            </w:r>
          </w:p>
        </w:tc>
        <w:tc>
          <w:tcPr>
            <w:tcW w:w="7467" w:type="dxa"/>
            <w:vAlign w:val="bottom"/>
          </w:tcPr>
          <w:p w14:paraId="0D3869FA" w14:textId="77777777" w:rsidR="00E26552" w:rsidRDefault="008C2D0B">
            <w:r>
              <w:t>Trading Price on the day prior to ex-date</w:t>
            </w:r>
          </w:p>
        </w:tc>
      </w:tr>
      <w:tr w:rsidR="00E26552" w14:paraId="0D3869FE" w14:textId="77777777">
        <w:trPr>
          <w:trHeight w:val="306"/>
        </w:trPr>
        <w:tc>
          <w:tcPr>
            <w:tcW w:w="1322" w:type="dxa"/>
            <w:vAlign w:val="center"/>
          </w:tcPr>
          <w:p w14:paraId="0D3869FC" w14:textId="77777777" w:rsidR="00E26552" w:rsidRDefault="008C2D0B">
            <m:oMath>
              <m:sSubSup>
                <m:sSubSupPr>
                  <m:ctrlPr>
                    <w:rPr>
                      <w:rFonts w:ascii="Cambria Math" w:hAnsi="Cambria Math"/>
                    </w:rPr>
                  </m:ctrlPr>
                </m:sSubSupPr>
                <m:e>
                  <m:r>
                    <w:rPr>
                      <w:rFonts w:ascii="Cambria Math" w:hAnsi="Cambria Math"/>
                    </w:rPr>
                    <m:t>rB</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oMath>
            <w:r>
              <w:t xml:space="preserve"> </w:t>
            </w:r>
          </w:p>
        </w:tc>
        <w:tc>
          <w:tcPr>
            <w:tcW w:w="7467" w:type="dxa"/>
            <w:vAlign w:val="center"/>
          </w:tcPr>
          <w:p w14:paraId="0D3869FD" w14:textId="77777777" w:rsidR="00E26552" w:rsidRDefault="008C2D0B">
            <w:r>
              <w:t xml:space="preserve">Calculated value of rights issue </w:t>
            </w:r>
          </w:p>
        </w:tc>
      </w:tr>
      <w:tr w:rsidR="00E26552" w14:paraId="0D386A01" w14:textId="77777777">
        <w:tc>
          <w:tcPr>
            <w:tcW w:w="1322" w:type="dxa"/>
            <w:vAlign w:val="bottom"/>
          </w:tcPr>
          <w:p w14:paraId="0D3869FF" w14:textId="77777777" w:rsidR="00E26552" w:rsidRDefault="008C2D0B">
            <m:oMath>
              <m:r>
                <w:rPr>
                  <w:rFonts w:ascii="Cambria Math" w:hAnsi="Cambria Math"/>
                </w:rPr>
                <m:t>B</m:t>
              </m:r>
            </m:oMath>
            <w:r>
              <w:t xml:space="preserve"> </w:t>
            </w:r>
          </w:p>
        </w:tc>
        <w:tc>
          <w:tcPr>
            <w:tcW w:w="7467" w:type="dxa"/>
            <w:vAlign w:val="bottom"/>
          </w:tcPr>
          <w:p w14:paraId="0D386A00" w14:textId="77777777" w:rsidR="00E26552" w:rsidRDefault="008C2D0B">
            <w:r>
              <w:t>Price of rights issue</w:t>
            </w:r>
          </w:p>
        </w:tc>
      </w:tr>
      <w:tr w:rsidR="00E26552" w14:paraId="0D386A04" w14:textId="77777777">
        <w:tc>
          <w:tcPr>
            <w:tcW w:w="1322" w:type="dxa"/>
            <w:vAlign w:val="center"/>
          </w:tcPr>
          <w:p w14:paraId="0D386A02" w14:textId="77777777" w:rsidR="00E26552" w:rsidRDefault="008C2D0B">
            <w:pPr>
              <w:rPr>
                <w:rFonts w:eastAsia="Times New Roman"/>
              </w:rPr>
            </w:pPr>
            <m:oMath>
              <m:r>
                <w:rPr>
                  <w:rFonts w:ascii="Cambria Math" w:hAnsi="Cambria Math"/>
                </w:rPr>
                <m:t>N</m:t>
              </m:r>
            </m:oMath>
            <w:r>
              <w:rPr>
                <w:rFonts w:eastAsia="Times New Roman"/>
              </w:rPr>
              <w:t xml:space="preserve"> </w:t>
            </w:r>
          </w:p>
        </w:tc>
        <w:tc>
          <w:tcPr>
            <w:tcW w:w="7467" w:type="dxa"/>
            <w:vAlign w:val="bottom"/>
          </w:tcPr>
          <w:p w14:paraId="0D386A03" w14:textId="77777777" w:rsidR="00E26552" w:rsidRDefault="008C2D0B">
            <w:r>
              <w:t>Distribution disadvantage</w:t>
            </w:r>
          </w:p>
        </w:tc>
      </w:tr>
      <w:tr w:rsidR="00E26552" w14:paraId="0D386A07" w14:textId="77777777">
        <w:trPr>
          <w:trHeight w:val="402"/>
        </w:trPr>
        <w:tc>
          <w:tcPr>
            <w:tcW w:w="1322" w:type="dxa"/>
            <w:vAlign w:val="bottom"/>
          </w:tcPr>
          <w:p w14:paraId="0D386A05" w14:textId="77777777" w:rsidR="00E26552" w:rsidRDefault="008C2D0B">
            <m:oMath>
              <m:r>
                <w:rPr>
                  <w:rFonts w:ascii="Cambria Math" w:hAnsi="Cambria Math"/>
                </w:rPr>
                <m:t>BV</m:t>
              </m:r>
            </m:oMath>
            <w:r>
              <w:t xml:space="preserve"> </w:t>
            </w:r>
          </w:p>
        </w:tc>
        <w:tc>
          <w:tcPr>
            <w:tcW w:w="7467" w:type="dxa"/>
            <w:vAlign w:val="bottom"/>
          </w:tcPr>
          <w:p w14:paraId="0D386A06" w14:textId="77777777" w:rsidR="00E26552" w:rsidRDefault="008C2D0B">
            <w:r>
              <w:t>Subscription ratio</w:t>
            </w:r>
          </w:p>
        </w:tc>
      </w:tr>
      <w:tr w:rsidR="00E26552" w14:paraId="0D386A0A" w14:textId="77777777">
        <w:tc>
          <w:tcPr>
            <w:tcW w:w="1322" w:type="dxa"/>
            <w:vAlign w:val="bottom"/>
          </w:tcPr>
          <w:p w14:paraId="0D386A08" w14:textId="77777777" w:rsidR="00E26552" w:rsidRDefault="008C2D0B">
            <m:oMath>
              <m:r>
                <w:rPr>
                  <w:rFonts w:ascii="Cambria Math" w:hAnsi="Cambria Math"/>
                </w:rPr>
                <m:t>B</m:t>
              </m:r>
              <m:r>
                <m:rPr>
                  <m:sty m:val="p"/>
                </m:rPr>
                <w:rPr>
                  <w:rFonts w:ascii="Cambria Math" w:hAnsi="Cambria Math"/>
                </w:rPr>
                <m:t>=0</m:t>
              </m:r>
            </m:oMath>
            <w:r>
              <w:t xml:space="preserve"> </w:t>
            </w:r>
          </w:p>
        </w:tc>
        <w:tc>
          <w:tcPr>
            <w:tcW w:w="7467" w:type="dxa"/>
            <w:vAlign w:val="bottom"/>
          </w:tcPr>
          <w:p w14:paraId="0D386A09" w14:textId="77777777" w:rsidR="00E26552" w:rsidRDefault="008C2D0B">
            <w:r>
              <w:t>If capital is increased from the company’s own resources.</w:t>
            </w:r>
          </w:p>
        </w:tc>
      </w:tr>
    </w:tbl>
    <w:p w14:paraId="0D386A0B" w14:textId="77777777" w:rsidR="00E26552" w:rsidRDefault="008C2D0B">
      <w:pPr>
        <w:spacing w:before="120"/>
        <w:ind w:left="567"/>
      </w:pPr>
      <w:r>
        <w:t xml:space="preserve">The last Distribution paid or the announced Distribution proposal is applied as the Distribution disadvantage. </w:t>
      </w:r>
    </w:p>
    <w:p w14:paraId="0D386A0C" w14:textId="77777777" w:rsidR="00E26552" w:rsidRDefault="008C2D0B">
      <w:pPr>
        <w:pStyle w:val="Heading2"/>
      </w:pPr>
      <w:bookmarkStart w:id="1466" w:name="_Toc474150923"/>
      <w:bookmarkStart w:id="1467" w:name="_Toc482975147"/>
      <w:bookmarkStart w:id="1468" w:name="_Toc522772452"/>
      <w:r>
        <w:t>Share splits and par value conversions</w:t>
      </w:r>
      <w:bookmarkEnd w:id="1466"/>
      <w:bookmarkEnd w:id="1467"/>
      <w:bookmarkEnd w:id="1468"/>
      <w:r>
        <w:t xml:space="preserve"> </w:t>
      </w:r>
    </w:p>
    <w:p w14:paraId="0D386A0D" w14:textId="77777777" w:rsidR="00E26552" w:rsidRDefault="008C2D0B">
      <w:pPr>
        <w:pStyle w:val="ListParagraph"/>
      </w:pPr>
      <w:r>
        <w:t>Should there be share splits and par value conversions it is assumed that the prices shall change in rat</w:t>
      </w:r>
      <w:r>
        <w:t xml:space="preserve">io to the number of shares or to the par values. The new number of shares shall be calculated as follows: </w:t>
      </w:r>
    </w:p>
    <w:tbl>
      <w:tblPr>
        <w:tblStyle w:val="TableGrid0"/>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1"/>
        <w:gridCol w:w="419"/>
        <w:gridCol w:w="3128"/>
        <w:gridCol w:w="3811"/>
      </w:tblGrid>
      <w:tr w:rsidR="00E26552" w14:paraId="0D386A11" w14:textId="77777777">
        <w:trPr>
          <w:trHeight w:val="729"/>
        </w:trPr>
        <w:tc>
          <w:tcPr>
            <w:tcW w:w="1431" w:type="dxa"/>
            <w:vAlign w:val="center"/>
          </w:tcPr>
          <w:p w14:paraId="0D386A0E" w14:textId="77777777" w:rsidR="00E26552" w:rsidRDefault="008C2D0B">
            <w:r>
              <w:t xml:space="preserve">  </w:t>
            </w:r>
          </w:p>
        </w:tc>
        <w:tc>
          <w:tcPr>
            <w:tcW w:w="3547" w:type="dxa"/>
            <w:gridSpan w:val="2"/>
            <w:vAlign w:val="center"/>
          </w:tcPr>
          <w:p w14:paraId="0D386A0F" w14:textId="77777777" w:rsidR="00E26552" w:rsidRDefault="008C2D0B">
            <m:oMathPara>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r>
                  <m:rPr>
                    <m:sty m:val="p"/>
                  </m:rPr>
                  <w:rPr>
                    <w:rFonts w:ascii="Cambria Math" w:hAnsi="Cambria Math"/>
                  </w:rPr>
                  <m:t>*</m:t>
                </m:r>
                <m:r>
                  <m:rPr>
                    <m:sty m:val="p"/>
                  </m:rPr>
                  <w:rPr>
                    <w:rFonts w:ascii="Cambria Math" w:hAnsi="Cambria Math"/>
                  </w:rPr>
                  <m:t xml:space="preserve"> </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t</m:t>
                        </m:r>
                        <m:r>
                          <m:rPr>
                            <m:sty m:val="p"/>
                          </m:rPr>
                          <w:rPr>
                            <w:rFonts w:ascii="Cambria Math" w:hAnsi="Cambria Math"/>
                          </w:rPr>
                          <m:t>-</m:t>
                        </m:r>
                        <m:r>
                          <m:rPr>
                            <m:sty m:val="p"/>
                          </m:rPr>
                          <w:rPr>
                            <w:rFonts w:ascii="Cambria Math" w:hAnsi="Cambria Math"/>
                          </w:rPr>
                          <m:t>1</m:t>
                        </m:r>
                      </m:sub>
                      <m:sup>
                        <m:r>
                          <w:rPr>
                            <w:rFonts w:ascii="Cambria Math" w:hAnsi="Cambria Math"/>
                          </w:rPr>
                          <m:t>i</m:t>
                        </m:r>
                      </m:sup>
                    </m:sSubSup>
                  </m:num>
                  <m:den>
                    <m:sSubSup>
                      <m:sSubSupPr>
                        <m:ctrlPr>
                          <w:rPr>
                            <w:rFonts w:ascii="Cambria Math" w:hAnsi="Cambria Math"/>
                          </w:rPr>
                        </m:ctrlPr>
                      </m:sSubSupPr>
                      <m:e>
                        <m:r>
                          <w:rPr>
                            <w:rFonts w:ascii="Cambria Math" w:hAnsi="Cambria Math"/>
                          </w:rPr>
                          <m:t>N</m:t>
                        </m:r>
                      </m:e>
                      <m:sub>
                        <m:r>
                          <w:rPr>
                            <w:rFonts w:ascii="Cambria Math" w:hAnsi="Cambria Math"/>
                          </w:rPr>
                          <m:t>t</m:t>
                        </m:r>
                      </m:sub>
                      <m:sup>
                        <m:r>
                          <w:rPr>
                            <w:rFonts w:ascii="Cambria Math" w:hAnsi="Cambria Math"/>
                          </w:rPr>
                          <m:t>i</m:t>
                        </m:r>
                      </m:sup>
                    </m:sSubSup>
                  </m:den>
                </m:f>
              </m:oMath>
            </m:oMathPara>
          </w:p>
        </w:tc>
        <w:tc>
          <w:tcPr>
            <w:tcW w:w="3811" w:type="dxa"/>
            <w:vAlign w:val="center"/>
          </w:tcPr>
          <w:p w14:paraId="0D386A10" w14:textId="77777777" w:rsidR="00E26552" w:rsidRDefault="008C2D0B">
            <w:r>
              <w:t>(Equation 4)</w:t>
            </w:r>
          </w:p>
        </w:tc>
      </w:tr>
      <w:tr w:rsidR="00E26552" w14:paraId="0D386A14" w14:textId="77777777">
        <w:tc>
          <w:tcPr>
            <w:tcW w:w="8789" w:type="dxa"/>
            <w:gridSpan w:val="4"/>
          </w:tcPr>
          <w:p w14:paraId="0D386A12" w14:textId="77777777" w:rsidR="00E26552" w:rsidRDefault="00E26552"/>
          <w:p w14:paraId="0D386A13" w14:textId="77777777" w:rsidR="00E26552" w:rsidRDefault="008C2D0B">
            <w:r>
              <w:t>Where:</w:t>
            </w:r>
          </w:p>
        </w:tc>
      </w:tr>
      <w:tr w:rsidR="00E26552" w14:paraId="0D386A17" w14:textId="77777777">
        <w:tc>
          <w:tcPr>
            <w:tcW w:w="1850" w:type="dxa"/>
            <w:gridSpan w:val="2"/>
            <w:vAlign w:val="bottom"/>
          </w:tcPr>
          <w:p w14:paraId="0D386A15" w14:textId="77777777" w:rsidR="00E26552" w:rsidRDefault="008C2D0B">
            <w:pPr>
              <w:rPr>
                <w:szCs w:val="20"/>
              </w:rPr>
            </w:pPr>
            <m:oMath>
              <m:sSubSup>
                <m:sSubSupPr>
                  <m:ctrlPr>
                    <w:rPr>
                      <w:rFonts w:ascii="Cambria Math" w:hAnsi="Cambria Math"/>
                    </w:rPr>
                  </m:ctrlPr>
                </m:sSubSupPr>
                <m:e>
                  <m:r>
                    <w:rPr>
                      <w:rFonts w:ascii="Cambria Math" w:hAnsi="Cambria Math"/>
                    </w:rPr>
                    <m:t>N</m:t>
                  </m:r>
                </m:e>
                <m:sub>
                  <m:r>
                    <w:rPr>
                      <w:rFonts w:ascii="Cambria Math" w:hAnsi="Cambria Math"/>
                    </w:rPr>
                    <m:t>t</m:t>
                  </m:r>
                </m:sub>
                <m:sup>
                  <m:r>
                    <w:rPr>
                      <w:rFonts w:ascii="Cambria Math" w:hAnsi="Cambria Math"/>
                    </w:rPr>
                    <m:t>i</m:t>
                  </m:r>
                </m:sup>
              </m:sSubSup>
            </m:oMath>
            <w:r>
              <w:rPr>
                <w:szCs w:val="20"/>
              </w:rPr>
              <w:t xml:space="preserve"> </w:t>
            </w:r>
          </w:p>
        </w:tc>
        <w:tc>
          <w:tcPr>
            <w:tcW w:w="6939" w:type="dxa"/>
            <w:gridSpan w:val="2"/>
            <w:vAlign w:val="bottom"/>
          </w:tcPr>
          <w:p w14:paraId="0D386A16" w14:textId="77777777" w:rsidR="00E26552" w:rsidRDefault="008C2D0B">
            <w:r>
              <w:t xml:space="preserve">New par value of security class </w:t>
            </w:r>
            <m:oMath>
              <m:r>
                <m:rPr>
                  <m:sty m:val="bi"/>
                </m:rPr>
                <w:rPr>
                  <w:rFonts w:ascii="Cambria Math" w:hAnsi="Cambria Math"/>
                </w:rPr>
                <m:t>i</m:t>
              </m:r>
            </m:oMath>
            <w:r>
              <w:t xml:space="preserve"> (or new Number of Shares) on Business Day</w:t>
            </w:r>
            <m:oMath>
              <m:r>
                <m:rPr>
                  <m:sty m:val="bi"/>
                </m:rPr>
                <w:rPr>
                  <w:rFonts w:ascii="Cambria Math" w:hAnsi="Cambria Math"/>
                </w:rPr>
                <m:t xml:space="preserve"> </m:t>
              </m:r>
              <m:r>
                <m:rPr>
                  <m:sty m:val="bi"/>
                </m:rPr>
                <w:rPr>
                  <w:rFonts w:ascii="Cambria Math" w:hAnsi="Cambria Math"/>
                </w:rPr>
                <m:t>t</m:t>
              </m:r>
            </m:oMath>
          </w:p>
        </w:tc>
      </w:tr>
      <w:tr w:rsidR="00E26552" w14:paraId="0D386A1A" w14:textId="77777777">
        <w:tc>
          <w:tcPr>
            <w:tcW w:w="1850" w:type="dxa"/>
            <w:gridSpan w:val="2"/>
            <w:vAlign w:val="bottom"/>
          </w:tcPr>
          <w:p w14:paraId="0D386A18" w14:textId="77777777" w:rsidR="00E26552" w:rsidRDefault="008C2D0B">
            <w:pPr>
              <w:rPr>
                <w:szCs w:val="20"/>
              </w:rPr>
            </w:pPr>
            <m:oMath>
              <m:sSubSup>
                <m:sSubSupPr>
                  <m:ctrlPr>
                    <w:rPr>
                      <w:rFonts w:ascii="Cambria Math" w:hAnsi="Cambria Math"/>
                    </w:rPr>
                  </m:ctrlPr>
                </m:sSubSupPr>
                <m:e>
                  <m:r>
                    <w:rPr>
                      <w:rFonts w:ascii="Cambria Math" w:hAnsi="Cambria Math"/>
                    </w:rPr>
                    <m:t>x</m:t>
                  </m:r>
                </m:e>
                <m:sub>
                  <m:r>
                    <w:rPr>
                      <w:rFonts w:ascii="Cambria Math" w:hAnsi="Cambria Math"/>
                    </w:rPr>
                    <m:t>t</m:t>
                  </m:r>
                </m:sub>
                <m:sup>
                  <m:r>
                    <w:rPr>
                      <w:rFonts w:ascii="Cambria Math" w:hAnsi="Cambria Math"/>
                    </w:rPr>
                    <m:t>i</m:t>
                  </m:r>
                </m:sup>
              </m:sSubSup>
            </m:oMath>
            <w:r>
              <w:rPr>
                <w:szCs w:val="20"/>
              </w:rPr>
              <w:t xml:space="preserve"> </w:t>
            </w:r>
          </w:p>
        </w:tc>
        <w:tc>
          <w:tcPr>
            <w:tcW w:w="6939" w:type="dxa"/>
            <w:gridSpan w:val="2"/>
            <w:vAlign w:val="bottom"/>
          </w:tcPr>
          <w:p w14:paraId="0D386A19" w14:textId="77777777" w:rsidR="00E26552" w:rsidRDefault="008C2D0B">
            <w:r>
              <w:t xml:space="preserve">Number of Shares of affected Index Constituent </w:t>
            </w:r>
            <m:oMath>
              <m:r>
                <m:rPr>
                  <m:sty m:val="bi"/>
                </m:rPr>
                <w:rPr>
                  <w:rFonts w:ascii="Cambria Math" w:hAnsi="Cambria Math"/>
                </w:rPr>
                <m:t>i</m:t>
              </m:r>
            </m:oMath>
            <w:r>
              <w:t xml:space="preserve"> on Business Day</w:t>
            </w:r>
            <m:oMath>
              <m:r>
                <m:rPr>
                  <m:sty m:val="bi"/>
                </m:rPr>
                <w:rPr>
                  <w:rFonts w:ascii="Cambria Math" w:hAnsi="Cambria Math"/>
                </w:rPr>
                <m:t xml:space="preserve"> </m:t>
              </m:r>
              <m:r>
                <m:rPr>
                  <m:sty m:val="bi"/>
                </m:rPr>
                <w:rPr>
                  <w:rFonts w:ascii="Cambria Math" w:hAnsi="Cambria Math"/>
                </w:rPr>
                <m:t>t</m:t>
              </m:r>
            </m:oMath>
          </w:p>
        </w:tc>
      </w:tr>
    </w:tbl>
    <w:p w14:paraId="0D386A1B" w14:textId="77777777" w:rsidR="00E26552" w:rsidRDefault="008C2D0B">
      <w:pPr>
        <w:pStyle w:val="Heading2"/>
      </w:pPr>
      <w:bookmarkStart w:id="1469" w:name="_Toc473216434"/>
      <w:bookmarkStart w:id="1470" w:name="_Toc473216435"/>
      <w:bookmarkStart w:id="1471" w:name="_Toc474150924"/>
      <w:bookmarkStart w:id="1472" w:name="_Toc482975148"/>
      <w:bookmarkStart w:id="1473" w:name="_Toc522772453"/>
      <w:bookmarkEnd w:id="1469"/>
      <w:bookmarkEnd w:id="1470"/>
      <w:r>
        <w:t>Spin-offs</w:t>
      </w:r>
      <w:bookmarkEnd w:id="1471"/>
      <w:bookmarkEnd w:id="1472"/>
      <w:bookmarkEnd w:id="1473"/>
      <w:r>
        <w:t xml:space="preserve"> </w:t>
      </w:r>
    </w:p>
    <w:p w14:paraId="0D386A1C" w14:textId="77777777" w:rsidR="00E26552" w:rsidRDefault="008C2D0B">
      <w:pPr>
        <w:pStyle w:val="ListParagraph"/>
      </w:pPr>
      <w:r>
        <w:rPr>
          <w:rFonts w:eastAsia="Times New Roman"/>
          <w:shd w:val="clear" w:color="auto" w:fill="FFFFFF"/>
        </w:rPr>
        <w:t>In case of a spin-off affecting an index component, the spun-off company is added to the relevant index based on the ter</w:t>
      </w:r>
      <w:r>
        <w:rPr>
          <w:rFonts w:eastAsia="Times New Roman"/>
          <w:shd w:val="clear" w:color="auto" w:fill="FFFFFF"/>
        </w:rPr>
        <w:t>ms of the spin-off on the effective date and the initial company remains in its index. </w:t>
      </w:r>
      <w:r>
        <w:rPr>
          <w:rFonts w:eastAsia="Times New Roman"/>
        </w:rPr>
        <w:t xml:space="preserve"> </w:t>
      </w:r>
      <w:r>
        <w:rPr>
          <w:rFonts w:eastAsia="Times New Roman"/>
          <w:shd w:val="clear" w:color="auto" w:fill="FFFFFF"/>
        </w:rPr>
        <w:t xml:space="preserve">If the spun-off company is not eligible to remain in the Index, it will be removed from the Index after the first trading day and its weight will be reinvested back to </w:t>
      </w:r>
      <w:r>
        <w:rPr>
          <w:rFonts w:eastAsia="Times New Roman"/>
          <w:shd w:val="clear" w:color="auto" w:fill="FFFFFF"/>
        </w:rPr>
        <w:t>the parent company.</w:t>
      </w:r>
    </w:p>
    <w:p w14:paraId="0D386A1D" w14:textId="77777777" w:rsidR="00E26552" w:rsidRDefault="008C2D0B">
      <w:pPr>
        <w:pStyle w:val="ListParagraph"/>
      </w:pPr>
      <w:r>
        <w:t>In the event that a spun-off company cannot be added for any other reason, the Calculation Agent will inform the Index Management Committee.</w:t>
      </w:r>
    </w:p>
    <w:p w14:paraId="0D386A1E" w14:textId="77777777" w:rsidR="00E26552" w:rsidRDefault="008C2D0B">
      <w:pPr>
        <w:pStyle w:val="Heading2"/>
      </w:pPr>
      <w:bookmarkStart w:id="1474" w:name="_Toc473216437"/>
      <w:bookmarkStart w:id="1475" w:name="_Toc473216438"/>
      <w:bookmarkStart w:id="1476" w:name="_Toc474150925"/>
      <w:bookmarkStart w:id="1477" w:name="_Toc482975149"/>
      <w:bookmarkStart w:id="1478" w:name="_Toc522772454"/>
      <w:bookmarkEnd w:id="1474"/>
      <w:bookmarkEnd w:id="1475"/>
      <w:r>
        <w:t>Calculation of the Indices in the event of a Market Disruption Event</w:t>
      </w:r>
      <w:bookmarkEnd w:id="1476"/>
      <w:bookmarkEnd w:id="1477"/>
      <w:bookmarkEnd w:id="1478"/>
      <w:r>
        <w:t xml:space="preserve"> </w:t>
      </w:r>
    </w:p>
    <w:p w14:paraId="0D386A1F" w14:textId="77777777" w:rsidR="00E26552" w:rsidRDefault="008C2D0B">
      <w:pPr>
        <w:pStyle w:val="ListParagraph"/>
      </w:pPr>
      <w:r>
        <w:t>One of more of the indice</w:t>
      </w:r>
      <w:r>
        <w:t>s may not be calculated in the event of a market disruption event. If the market disruption event continues for a sustained period, the Calculation Agent calculates the Index value, taking into account the market conditions prevailing at this point in time</w:t>
      </w:r>
      <w:r>
        <w:t xml:space="preserve">, the last quoted trading price for each of the index constituents as well as any other conditions that it deems relevant for calculating a fair value index value.  </w:t>
      </w:r>
    </w:p>
    <w:p w14:paraId="0D386A20" w14:textId="77777777" w:rsidR="00E26552" w:rsidRDefault="008C2D0B">
      <w:pPr>
        <w:pStyle w:val="Heading1"/>
      </w:pPr>
      <w:r>
        <w:br w:type="page"/>
      </w:r>
      <w:bookmarkStart w:id="1479" w:name="_Toc473216440"/>
      <w:bookmarkStart w:id="1480" w:name="_Toc473315757"/>
      <w:bookmarkStart w:id="1481" w:name="_Toc473316407"/>
      <w:bookmarkStart w:id="1482" w:name="_Toc474145153"/>
      <w:bookmarkStart w:id="1483" w:name="_Toc474146397"/>
      <w:bookmarkStart w:id="1484" w:name="_Toc474146673"/>
      <w:bookmarkStart w:id="1485" w:name="_Toc474146949"/>
      <w:bookmarkStart w:id="1486" w:name="_Toc474147225"/>
      <w:bookmarkStart w:id="1487" w:name="_Toc474147501"/>
      <w:bookmarkStart w:id="1488" w:name="_Toc474147777"/>
      <w:bookmarkStart w:id="1489" w:name="_Toc474148049"/>
      <w:bookmarkStart w:id="1490" w:name="_Toc474150120"/>
      <w:bookmarkStart w:id="1491" w:name="_Toc474150400"/>
      <w:bookmarkStart w:id="1492" w:name="_Toc474150926"/>
      <w:bookmarkStart w:id="1493" w:name="_Toc474151958"/>
      <w:bookmarkStart w:id="1494" w:name="_Toc474152238"/>
      <w:bookmarkStart w:id="1495" w:name="_Toc478419597"/>
      <w:bookmarkStart w:id="1496" w:name="_Toc478419917"/>
      <w:bookmarkStart w:id="1497" w:name="_Toc482975150"/>
      <w:bookmarkStart w:id="1498" w:name="_Toc483393281"/>
      <w:bookmarkStart w:id="1499" w:name="_Toc474145154"/>
      <w:bookmarkStart w:id="1500" w:name="_Toc474146398"/>
      <w:bookmarkStart w:id="1501" w:name="_Toc474146674"/>
      <w:bookmarkStart w:id="1502" w:name="_Toc474146950"/>
      <w:bookmarkStart w:id="1503" w:name="_Toc474147226"/>
      <w:bookmarkStart w:id="1504" w:name="_Toc474147502"/>
      <w:bookmarkStart w:id="1505" w:name="_Toc474147778"/>
      <w:bookmarkStart w:id="1506" w:name="_Toc474148050"/>
      <w:bookmarkStart w:id="1507" w:name="_Toc474150121"/>
      <w:bookmarkStart w:id="1508" w:name="_Toc474150401"/>
      <w:bookmarkStart w:id="1509" w:name="_Toc474150927"/>
      <w:bookmarkStart w:id="1510" w:name="_Toc474151959"/>
      <w:bookmarkStart w:id="1511" w:name="_Toc474152239"/>
      <w:bookmarkStart w:id="1512" w:name="_Toc478419598"/>
      <w:bookmarkStart w:id="1513" w:name="_Toc478419918"/>
      <w:bookmarkStart w:id="1514" w:name="_Toc482975151"/>
      <w:bookmarkStart w:id="1515" w:name="_Toc474145155"/>
      <w:bookmarkStart w:id="1516" w:name="_Toc474146399"/>
      <w:bookmarkStart w:id="1517" w:name="_Toc474146675"/>
      <w:bookmarkStart w:id="1518" w:name="_Toc474146951"/>
      <w:bookmarkStart w:id="1519" w:name="_Toc474147227"/>
      <w:bookmarkStart w:id="1520" w:name="_Toc474147503"/>
      <w:bookmarkStart w:id="1521" w:name="_Toc474147779"/>
      <w:bookmarkStart w:id="1522" w:name="_Toc474148051"/>
      <w:bookmarkStart w:id="1523" w:name="_Toc474150122"/>
      <w:bookmarkStart w:id="1524" w:name="_Toc474150402"/>
      <w:bookmarkStart w:id="1525" w:name="_Toc474150928"/>
      <w:bookmarkStart w:id="1526" w:name="_Toc474151960"/>
      <w:bookmarkStart w:id="1527" w:name="_Toc474152240"/>
      <w:bookmarkStart w:id="1528" w:name="_Toc478419599"/>
      <w:bookmarkStart w:id="1529" w:name="_Toc478419919"/>
      <w:bookmarkStart w:id="1530" w:name="_Toc482975152"/>
      <w:bookmarkStart w:id="1531" w:name="_Toc483393283"/>
      <w:bookmarkStart w:id="1532" w:name="_Toc474145156"/>
      <w:bookmarkStart w:id="1533" w:name="_Toc474146400"/>
      <w:bookmarkStart w:id="1534" w:name="_Toc474146676"/>
      <w:bookmarkStart w:id="1535" w:name="_Toc474146952"/>
      <w:bookmarkStart w:id="1536" w:name="_Toc474147228"/>
      <w:bookmarkStart w:id="1537" w:name="_Toc474147504"/>
      <w:bookmarkStart w:id="1538" w:name="_Toc474147780"/>
      <w:bookmarkStart w:id="1539" w:name="_Toc474148052"/>
      <w:bookmarkStart w:id="1540" w:name="_Toc474150123"/>
      <w:bookmarkStart w:id="1541" w:name="_Toc474150403"/>
      <w:bookmarkStart w:id="1542" w:name="_Toc474150929"/>
      <w:bookmarkStart w:id="1543" w:name="_Toc474151961"/>
      <w:bookmarkStart w:id="1544" w:name="_Toc474152241"/>
      <w:bookmarkStart w:id="1545" w:name="_Toc478419600"/>
      <w:bookmarkStart w:id="1546" w:name="_Toc478419920"/>
      <w:bookmarkStart w:id="1547" w:name="_Toc482975153"/>
      <w:bookmarkStart w:id="1548" w:name="_Toc474145157"/>
      <w:bookmarkStart w:id="1549" w:name="_Toc474146401"/>
      <w:bookmarkStart w:id="1550" w:name="_Toc474146677"/>
      <w:bookmarkStart w:id="1551" w:name="_Toc474146953"/>
      <w:bookmarkStart w:id="1552" w:name="_Toc474147229"/>
      <w:bookmarkStart w:id="1553" w:name="_Toc474147505"/>
      <w:bookmarkStart w:id="1554" w:name="_Toc474147781"/>
      <w:bookmarkStart w:id="1555" w:name="_Toc474148053"/>
      <w:bookmarkStart w:id="1556" w:name="_Toc474150124"/>
      <w:bookmarkStart w:id="1557" w:name="_Toc474150404"/>
      <w:bookmarkStart w:id="1558" w:name="_Toc474150930"/>
      <w:bookmarkStart w:id="1559" w:name="_Toc474151962"/>
      <w:bookmarkStart w:id="1560" w:name="_Toc474152242"/>
      <w:bookmarkStart w:id="1561" w:name="_Toc478419601"/>
      <w:bookmarkStart w:id="1562" w:name="_Toc478419921"/>
      <w:bookmarkStart w:id="1563" w:name="_Toc482975154"/>
      <w:bookmarkStart w:id="1564" w:name="_Toc483393285"/>
      <w:bookmarkStart w:id="1565" w:name="_Toc474145158"/>
      <w:bookmarkStart w:id="1566" w:name="_Toc474146402"/>
      <w:bookmarkStart w:id="1567" w:name="_Toc474146678"/>
      <w:bookmarkStart w:id="1568" w:name="_Toc474146954"/>
      <w:bookmarkStart w:id="1569" w:name="_Toc474147230"/>
      <w:bookmarkStart w:id="1570" w:name="_Toc474147506"/>
      <w:bookmarkStart w:id="1571" w:name="_Toc474147782"/>
      <w:bookmarkStart w:id="1572" w:name="_Toc474148054"/>
      <w:bookmarkStart w:id="1573" w:name="_Toc474150125"/>
      <w:bookmarkStart w:id="1574" w:name="_Toc474150405"/>
      <w:bookmarkStart w:id="1575" w:name="_Toc474150931"/>
      <w:bookmarkStart w:id="1576" w:name="_Toc474151963"/>
      <w:bookmarkStart w:id="1577" w:name="_Toc474152243"/>
      <w:bookmarkStart w:id="1578" w:name="_Toc478419602"/>
      <w:bookmarkStart w:id="1579" w:name="_Toc478419922"/>
      <w:bookmarkStart w:id="1580" w:name="_Toc482975155"/>
      <w:bookmarkStart w:id="1581" w:name="_Toc474145159"/>
      <w:bookmarkStart w:id="1582" w:name="_Toc474146403"/>
      <w:bookmarkStart w:id="1583" w:name="_Toc474146679"/>
      <w:bookmarkStart w:id="1584" w:name="_Toc474146955"/>
      <w:bookmarkStart w:id="1585" w:name="_Toc474147231"/>
      <w:bookmarkStart w:id="1586" w:name="_Toc474147507"/>
      <w:bookmarkStart w:id="1587" w:name="_Toc474147783"/>
      <w:bookmarkStart w:id="1588" w:name="_Toc474148055"/>
      <w:bookmarkStart w:id="1589" w:name="_Toc474150126"/>
      <w:bookmarkStart w:id="1590" w:name="_Toc474150406"/>
      <w:bookmarkStart w:id="1591" w:name="_Toc474150932"/>
      <w:bookmarkStart w:id="1592" w:name="_Toc474151964"/>
      <w:bookmarkStart w:id="1593" w:name="_Toc474152244"/>
      <w:bookmarkStart w:id="1594" w:name="_Toc478419603"/>
      <w:bookmarkStart w:id="1595" w:name="_Toc478419923"/>
      <w:bookmarkStart w:id="1596" w:name="_Toc482975156"/>
      <w:bookmarkStart w:id="1597" w:name="_Toc483393287"/>
      <w:bookmarkStart w:id="1598" w:name="_Toc474145160"/>
      <w:bookmarkStart w:id="1599" w:name="_Toc474146404"/>
      <w:bookmarkStart w:id="1600" w:name="_Toc474146680"/>
      <w:bookmarkStart w:id="1601" w:name="_Toc474146956"/>
      <w:bookmarkStart w:id="1602" w:name="_Toc474147232"/>
      <w:bookmarkStart w:id="1603" w:name="_Toc474147508"/>
      <w:bookmarkStart w:id="1604" w:name="_Toc474147784"/>
      <w:bookmarkStart w:id="1605" w:name="_Toc474148056"/>
      <w:bookmarkStart w:id="1606" w:name="_Toc474150127"/>
      <w:bookmarkStart w:id="1607" w:name="_Toc474150407"/>
      <w:bookmarkStart w:id="1608" w:name="_Toc474150933"/>
      <w:bookmarkStart w:id="1609" w:name="_Toc474151965"/>
      <w:bookmarkStart w:id="1610" w:name="_Toc474152245"/>
      <w:bookmarkStart w:id="1611" w:name="_Toc478419604"/>
      <w:bookmarkStart w:id="1612" w:name="_Toc478419924"/>
      <w:bookmarkStart w:id="1613" w:name="_Toc482975157"/>
      <w:bookmarkStart w:id="1614" w:name="_Toc474145161"/>
      <w:bookmarkStart w:id="1615" w:name="_Toc474146405"/>
      <w:bookmarkStart w:id="1616" w:name="_Toc474146681"/>
      <w:bookmarkStart w:id="1617" w:name="_Toc474146957"/>
      <w:bookmarkStart w:id="1618" w:name="_Toc474147233"/>
      <w:bookmarkStart w:id="1619" w:name="_Toc474147509"/>
      <w:bookmarkStart w:id="1620" w:name="_Toc474147785"/>
      <w:bookmarkStart w:id="1621" w:name="_Toc474148057"/>
      <w:bookmarkStart w:id="1622" w:name="_Toc474150128"/>
      <w:bookmarkStart w:id="1623" w:name="_Toc474150408"/>
      <w:bookmarkStart w:id="1624" w:name="_Toc474150934"/>
      <w:bookmarkStart w:id="1625" w:name="_Toc474151966"/>
      <w:bookmarkStart w:id="1626" w:name="_Toc474152246"/>
      <w:bookmarkStart w:id="1627" w:name="_Toc478419605"/>
      <w:bookmarkStart w:id="1628" w:name="_Toc478419925"/>
      <w:bookmarkStart w:id="1629" w:name="_Toc482975158"/>
      <w:bookmarkStart w:id="1630" w:name="_Toc483393289"/>
      <w:bookmarkStart w:id="1631" w:name="_Toc474145162"/>
      <w:bookmarkStart w:id="1632" w:name="_Toc474146406"/>
      <w:bookmarkStart w:id="1633" w:name="_Toc474146682"/>
      <w:bookmarkStart w:id="1634" w:name="_Toc474146958"/>
      <w:bookmarkStart w:id="1635" w:name="_Toc474147234"/>
      <w:bookmarkStart w:id="1636" w:name="_Toc474147510"/>
      <w:bookmarkStart w:id="1637" w:name="_Toc474147786"/>
      <w:bookmarkStart w:id="1638" w:name="_Toc474148058"/>
      <w:bookmarkStart w:id="1639" w:name="_Toc474150129"/>
      <w:bookmarkStart w:id="1640" w:name="_Toc474150409"/>
      <w:bookmarkStart w:id="1641" w:name="_Toc474150935"/>
      <w:bookmarkStart w:id="1642" w:name="_Toc474151967"/>
      <w:bookmarkStart w:id="1643" w:name="_Toc474152247"/>
      <w:bookmarkStart w:id="1644" w:name="_Toc478419606"/>
      <w:bookmarkStart w:id="1645" w:name="_Toc478419926"/>
      <w:bookmarkStart w:id="1646" w:name="_Toc482975159"/>
      <w:bookmarkStart w:id="1647" w:name="_Toc474145163"/>
      <w:bookmarkStart w:id="1648" w:name="_Toc474146407"/>
      <w:bookmarkStart w:id="1649" w:name="_Toc474146683"/>
      <w:bookmarkStart w:id="1650" w:name="_Toc474146959"/>
      <w:bookmarkStart w:id="1651" w:name="_Toc474147235"/>
      <w:bookmarkStart w:id="1652" w:name="_Toc474147511"/>
      <w:bookmarkStart w:id="1653" w:name="_Toc474147787"/>
      <w:bookmarkStart w:id="1654" w:name="_Toc474148059"/>
      <w:bookmarkStart w:id="1655" w:name="_Toc474150130"/>
      <w:bookmarkStart w:id="1656" w:name="_Toc474150410"/>
      <w:bookmarkStart w:id="1657" w:name="_Toc474150936"/>
      <w:bookmarkStart w:id="1658" w:name="_Toc474151968"/>
      <w:bookmarkStart w:id="1659" w:name="_Toc474152248"/>
      <w:bookmarkStart w:id="1660" w:name="_Toc478419607"/>
      <w:bookmarkStart w:id="1661" w:name="_Toc478419927"/>
      <w:bookmarkStart w:id="1662" w:name="_Toc482975160"/>
      <w:bookmarkStart w:id="1663" w:name="_Toc483393291"/>
      <w:bookmarkStart w:id="1664" w:name="_Toc474145164"/>
      <w:bookmarkStart w:id="1665" w:name="_Toc474146408"/>
      <w:bookmarkStart w:id="1666" w:name="_Toc474146684"/>
      <w:bookmarkStart w:id="1667" w:name="_Toc474146960"/>
      <w:bookmarkStart w:id="1668" w:name="_Toc474147236"/>
      <w:bookmarkStart w:id="1669" w:name="_Toc474147512"/>
      <w:bookmarkStart w:id="1670" w:name="_Toc474147788"/>
      <w:bookmarkStart w:id="1671" w:name="_Toc474148060"/>
      <w:bookmarkStart w:id="1672" w:name="_Toc474150131"/>
      <w:bookmarkStart w:id="1673" w:name="_Toc474150411"/>
      <w:bookmarkStart w:id="1674" w:name="_Toc474150937"/>
      <w:bookmarkStart w:id="1675" w:name="_Toc474151969"/>
      <w:bookmarkStart w:id="1676" w:name="_Toc474152249"/>
      <w:bookmarkStart w:id="1677" w:name="_Toc478419608"/>
      <w:bookmarkStart w:id="1678" w:name="_Toc478419928"/>
      <w:bookmarkStart w:id="1679" w:name="_Toc482975161"/>
      <w:bookmarkStart w:id="1680" w:name="_Toc474145165"/>
      <w:bookmarkStart w:id="1681" w:name="_Toc474146409"/>
      <w:bookmarkStart w:id="1682" w:name="_Toc474146685"/>
      <w:bookmarkStart w:id="1683" w:name="_Toc474146961"/>
      <w:bookmarkStart w:id="1684" w:name="_Toc474147237"/>
      <w:bookmarkStart w:id="1685" w:name="_Toc474147513"/>
      <w:bookmarkStart w:id="1686" w:name="_Toc474147789"/>
      <w:bookmarkStart w:id="1687" w:name="_Toc474148061"/>
      <w:bookmarkStart w:id="1688" w:name="_Toc474150132"/>
      <w:bookmarkStart w:id="1689" w:name="_Toc474150412"/>
      <w:bookmarkStart w:id="1690" w:name="_Toc474150938"/>
      <w:bookmarkStart w:id="1691" w:name="_Toc474151970"/>
      <w:bookmarkStart w:id="1692" w:name="_Toc474152250"/>
      <w:bookmarkStart w:id="1693" w:name="_Toc478419609"/>
      <w:bookmarkStart w:id="1694" w:name="_Toc478419929"/>
      <w:bookmarkStart w:id="1695" w:name="_Toc482975162"/>
      <w:bookmarkStart w:id="1696" w:name="_Toc483393293"/>
      <w:bookmarkStart w:id="1697" w:name="_Toc474145166"/>
      <w:bookmarkStart w:id="1698" w:name="_Toc474146410"/>
      <w:bookmarkStart w:id="1699" w:name="_Toc474146686"/>
      <w:bookmarkStart w:id="1700" w:name="_Toc474146962"/>
      <w:bookmarkStart w:id="1701" w:name="_Toc474147238"/>
      <w:bookmarkStart w:id="1702" w:name="_Toc474147514"/>
      <w:bookmarkStart w:id="1703" w:name="_Toc474147790"/>
      <w:bookmarkStart w:id="1704" w:name="_Toc474148062"/>
      <w:bookmarkStart w:id="1705" w:name="_Toc474150133"/>
      <w:bookmarkStart w:id="1706" w:name="_Toc474150413"/>
      <w:bookmarkStart w:id="1707" w:name="_Toc474150939"/>
      <w:bookmarkStart w:id="1708" w:name="_Toc474151971"/>
      <w:bookmarkStart w:id="1709" w:name="_Toc474152251"/>
      <w:bookmarkStart w:id="1710" w:name="_Toc478419610"/>
      <w:bookmarkStart w:id="1711" w:name="_Toc478419930"/>
      <w:bookmarkStart w:id="1712" w:name="_Toc482975163"/>
      <w:bookmarkStart w:id="1713" w:name="_Toc474145167"/>
      <w:bookmarkStart w:id="1714" w:name="_Toc474146411"/>
      <w:bookmarkStart w:id="1715" w:name="_Toc474146687"/>
      <w:bookmarkStart w:id="1716" w:name="_Toc474146963"/>
      <w:bookmarkStart w:id="1717" w:name="_Toc474147239"/>
      <w:bookmarkStart w:id="1718" w:name="_Toc474147515"/>
      <w:bookmarkStart w:id="1719" w:name="_Toc474147791"/>
      <w:bookmarkStart w:id="1720" w:name="_Toc474148063"/>
      <w:bookmarkStart w:id="1721" w:name="_Toc474150134"/>
      <w:bookmarkStart w:id="1722" w:name="_Toc474150414"/>
      <w:bookmarkStart w:id="1723" w:name="_Toc474150940"/>
      <w:bookmarkStart w:id="1724" w:name="_Toc474151972"/>
      <w:bookmarkStart w:id="1725" w:name="_Toc474152252"/>
      <w:bookmarkStart w:id="1726" w:name="_Toc478419611"/>
      <w:bookmarkStart w:id="1727" w:name="_Toc478419931"/>
      <w:bookmarkStart w:id="1728" w:name="_Toc482975164"/>
      <w:bookmarkStart w:id="1729" w:name="_Toc483393295"/>
      <w:bookmarkStart w:id="1730" w:name="_Toc474145168"/>
      <w:bookmarkStart w:id="1731" w:name="_Toc474146412"/>
      <w:bookmarkStart w:id="1732" w:name="_Toc474146688"/>
      <w:bookmarkStart w:id="1733" w:name="_Toc474146964"/>
      <w:bookmarkStart w:id="1734" w:name="_Toc474147240"/>
      <w:bookmarkStart w:id="1735" w:name="_Toc474147516"/>
      <w:bookmarkStart w:id="1736" w:name="_Toc474147792"/>
      <w:bookmarkStart w:id="1737" w:name="_Toc474148064"/>
      <w:bookmarkStart w:id="1738" w:name="_Toc474150135"/>
      <w:bookmarkStart w:id="1739" w:name="_Toc474150415"/>
      <w:bookmarkStart w:id="1740" w:name="_Toc474150941"/>
      <w:bookmarkStart w:id="1741" w:name="_Toc474151973"/>
      <w:bookmarkStart w:id="1742" w:name="_Toc474152253"/>
      <w:bookmarkStart w:id="1743" w:name="_Toc478419612"/>
      <w:bookmarkStart w:id="1744" w:name="_Toc478419932"/>
      <w:bookmarkStart w:id="1745" w:name="_Toc482975165"/>
      <w:bookmarkStart w:id="1746" w:name="_Toc474145169"/>
      <w:bookmarkStart w:id="1747" w:name="_Toc474146413"/>
      <w:bookmarkStart w:id="1748" w:name="_Toc474146689"/>
      <w:bookmarkStart w:id="1749" w:name="_Toc474146965"/>
      <w:bookmarkStart w:id="1750" w:name="_Toc474147241"/>
      <w:bookmarkStart w:id="1751" w:name="_Toc474147517"/>
      <w:bookmarkStart w:id="1752" w:name="_Toc474147793"/>
      <w:bookmarkStart w:id="1753" w:name="_Toc474148065"/>
      <w:bookmarkStart w:id="1754" w:name="_Toc474150136"/>
      <w:bookmarkStart w:id="1755" w:name="_Toc474150416"/>
      <w:bookmarkStart w:id="1756" w:name="_Toc474150942"/>
      <w:bookmarkStart w:id="1757" w:name="_Toc474151974"/>
      <w:bookmarkStart w:id="1758" w:name="_Toc474152254"/>
      <w:bookmarkStart w:id="1759" w:name="_Toc478419613"/>
      <w:bookmarkStart w:id="1760" w:name="_Toc478419933"/>
      <w:bookmarkStart w:id="1761" w:name="_Toc482975166"/>
      <w:bookmarkStart w:id="1762" w:name="_Toc483393297"/>
      <w:bookmarkStart w:id="1763" w:name="_Toc474145170"/>
      <w:bookmarkStart w:id="1764" w:name="_Toc474146414"/>
      <w:bookmarkStart w:id="1765" w:name="_Toc474146690"/>
      <w:bookmarkStart w:id="1766" w:name="_Toc474146966"/>
      <w:bookmarkStart w:id="1767" w:name="_Toc474147242"/>
      <w:bookmarkStart w:id="1768" w:name="_Toc474147518"/>
      <w:bookmarkStart w:id="1769" w:name="_Toc474147794"/>
      <w:bookmarkStart w:id="1770" w:name="_Toc474148066"/>
      <w:bookmarkStart w:id="1771" w:name="_Toc474150137"/>
      <w:bookmarkStart w:id="1772" w:name="_Toc474150417"/>
      <w:bookmarkStart w:id="1773" w:name="_Toc474150943"/>
      <w:bookmarkStart w:id="1774" w:name="_Toc474151975"/>
      <w:bookmarkStart w:id="1775" w:name="_Toc474152255"/>
      <w:bookmarkStart w:id="1776" w:name="_Toc478419614"/>
      <w:bookmarkStart w:id="1777" w:name="_Toc478419934"/>
      <w:bookmarkStart w:id="1778" w:name="_Toc482975167"/>
      <w:bookmarkStart w:id="1779" w:name="_Toc474145171"/>
      <w:bookmarkStart w:id="1780" w:name="_Toc474146415"/>
      <w:bookmarkStart w:id="1781" w:name="_Toc474146691"/>
      <w:bookmarkStart w:id="1782" w:name="_Toc474146967"/>
      <w:bookmarkStart w:id="1783" w:name="_Toc474147243"/>
      <w:bookmarkStart w:id="1784" w:name="_Toc474147519"/>
      <w:bookmarkStart w:id="1785" w:name="_Toc474147795"/>
      <w:bookmarkStart w:id="1786" w:name="_Toc474148067"/>
      <w:bookmarkStart w:id="1787" w:name="_Toc474150138"/>
      <w:bookmarkStart w:id="1788" w:name="_Toc474150418"/>
      <w:bookmarkStart w:id="1789" w:name="_Toc474150944"/>
      <w:bookmarkStart w:id="1790" w:name="_Toc474151976"/>
      <w:bookmarkStart w:id="1791" w:name="_Toc474152256"/>
      <w:bookmarkStart w:id="1792" w:name="_Toc478419615"/>
      <w:bookmarkStart w:id="1793" w:name="_Toc478419935"/>
      <w:bookmarkStart w:id="1794" w:name="_Toc482975168"/>
      <w:bookmarkStart w:id="1795" w:name="_Toc483393299"/>
      <w:bookmarkStart w:id="1796" w:name="_Toc474145172"/>
      <w:bookmarkStart w:id="1797" w:name="_Toc474146416"/>
      <w:bookmarkStart w:id="1798" w:name="_Toc474146692"/>
      <w:bookmarkStart w:id="1799" w:name="_Toc474146968"/>
      <w:bookmarkStart w:id="1800" w:name="_Toc474147244"/>
      <w:bookmarkStart w:id="1801" w:name="_Toc474147520"/>
      <w:bookmarkStart w:id="1802" w:name="_Toc474147796"/>
      <w:bookmarkStart w:id="1803" w:name="_Toc474148068"/>
      <w:bookmarkStart w:id="1804" w:name="_Toc474150139"/>
      <w:bookmarkStart w:id="1805" w:name="_Toc474150419"/>
      <w:bookmarkStart w:id="1806" w:name="_Toc474150945"/>
      <w:bookmarkStart w:id="1807" w:name="_Toc474151977"/>
      <w:bookmarkStart w:id="1808" w:name="_Toc474152257"/>
      <w:bookmarkStart w:id="1809" w:name="_Toc478419616"/>
      <w:bookmarkStart w:id="1810" w:name="_Toc478419936"/>
      <w:bookmarkStart w:id="1811" w:name="_Toc482975169"/>
      <w:bookmarkStart w:id="1812" w:name="_Toc474145173"/>
      <w:bookmarkStart w:id="1813" w:name="_Toc474146417"/>
      <w:bookmarkStart w:id="1814" w:name="_Toc474146693"/>
      <w:bookmarkStart w:id="1815" w:name="_Toc474146969"/>
      <w:bookmarkStart w:id="1816" w:name="_Toc474147245"/>
      <w:bookmarkStart w:id="1817" w:name="_Toc474147521"/>
      <w:bookmarkStart w:id="1818" w:name="_Toc474147797"/>
      <w:bookmarkStart w:id="1819" w:name="_Toc474148069"/>
      <w:bookmarkStart w:id="1820" w:name="_Toc474150140"/>
      <w:bookmarkStart w:id="1821" w:name="_Toc474150420"/>
      <w:bookmarkStart w:id="1822" w:name="_Toc474150946"/>
      <w:bookmarkStart w:id="1823" w:name="_Toc474151978"/>
      <w:bookmarkStart w:id="1824" w:name="_Toc474152258"/>
      <w:bookmarkStart w:id="1825" w:name="_Toc478419617"/>
      <w:bookmarkStart w:id="1826" w:name="_Toc478419937"/>
      <w:bookmarkStart w:id="1827" w:name="_Toc482975170"/>
      <w:bookmarkStart w:id="1828" w:name="_Toc483393301"/>
      <w:bookmarkStart w:id="1829" w:name="_Toc474145174"/>
      <w:bookmarkStart w:id="1830" w:name="_Toc474146418"/>
      <w:bookmarkStart w:id="1831" w:name="_Toc474146694"/>
      <w:bookmarkStart w:id="1832" w:name="_Toc474146970"/>
      <w:bookmarkStart w:id="1833" w:name="_Toc474147246"/>
      <w:bookmarkStart w:id="1834" w:name="_Toc474147522"/>
      <w:bookmarkStart w:id="1835" w:name="_Toc474147798"/>
      <w:bookmarkStart w:id="1836" w:name="_Toc474148070"/>
      <w:bookmarkStart w:id="1837" w:name="_Toc474150141"/>
      <w:bookmarkStart w:id="1838" w:name="_Toc474150421"/>
      <w:bookmarkStart w:id="1839" w:name="_Toc474150947"/>
      <w:bookmarkStart w:id="1840" w:name="_Toc474151979"/>
      <w:bookmarkStart w:id="1841" w:name="_Toc474152259"/>
      <w:bookmarkStart w:id="1842" w:name="_Toc478419618"/>
      <w:bookmarkStart w:id="1843" w:name="_Toc478419938"/>
      <w:bookmarkStart w:id="1844" w:name="_Toc482975171"/>
      <w:bookmarkStart w:id="1845" w:name="_Toc474145175"/>
      <w:bookmarkStart w:id="1846" w:name="_Toc474146419"/>
      <w:bookmarkStart w:id="1847" w:name="_Toc474146695"/>
      <w:bookmarkStart w:id="1848" w:name="_Toc474146971"/>
      <w:bookmarkStart w:id="1849" w:name="_Toc474147247"/>
      <w:bookmarkStart w:id="1850" w:name="_Toc474147523"/>
      <w:bookmarkStart w:id="1851" w:name="_Toc474147799"/>
      <w:bookmarkStart w:id="1852" w:name="_Toc474148071"/>
      <w:bookmarkStart w:id="1853" w:name="_Toc474150142"/>
      <w:bookmarkStart w:id="1854" w:name="_Toc474150422"/>
      <w:bookmarkStart w:id="1855" w:name="_Toc474150948"/>
      <w:bookmarkStart w:id="1856" w:name="_Toc474151980"/>
      <w:bookmarkStart w:id="1857" w:name="_Toc474152260"/>
      <w:bookmarkStart w:id="1858" w:name="_Toc478419619"/>
      <w:bookmarkStart w:id="1859" w:name="_Toc478419939"/>
      <w:bookmarkStart w:id="1860" w:name="_Toc482975172"/>
      <w:bookmarkStart w:id="1861" w:name="_Toc483393303"/>
      <w:bookmarkStart w:id="1862" w:name="_Toc474145176"/>
      <w:bookmarkStart w:id="1863" w:name="_Toc474146420"/>
      <w:bookmarkStart w:id="1864" w:name="_Toc474146696"/>
      <w:bookmarkStart w:id="1865" w:name="_Toc474146972"/>
      <w:bookmarkStart w:id="1866" w:name="_Toc474147248"/>
      <w:bookmarkStart w:id="1867" w:name="_Toc474147524"/>
      <w:bookmarkStart w:id="1868" w:name="_Toc474147800"/>
      <w:bookmarkStart w:id="1869" w:name="_Toc474148072"/>
      <w:bookmarkStart w:id="1870" w:name="_Toc474150143"/>
      <w:bookmarkStart w:id="1871" w:name="_Toc474150423"/>
      <w:bookmarkStart w:id="1872" w:name="_Toc474150949"/>
      <w:bookmarkStart w:id="1873" w:name="_Toc474151981"/>
      <w:bookmarkStart w:id="1874" w:name="_Toc474152261"/>
      <w:bookmarkStart w:id="1875" w:name="_Toc478419620"/>
      <w:bookmarkStart w:id="1876" w:name="_Toc478419940"/>
      <w:bookmarkStart w:id="1877" w:name="_Toc482975173"/>
      <w:bookmarkStart w:id="1878" w:name="_Toc474145177"/>
      <w:bookmarkStart w:id="1879" w:name="_Toc474146421"/>
      <w:bookmarkStart w:id="1880" w:name="_Toc474146697"/>
      <w:bookmarkStart w:id="1881" w:name="_Toc474146973"/>
      <w:bookmarkStart w:id="1882" w:name="_Toc474147249"/>
      <w:bookmarkStart w:id="1883" w:name="_Toc474147525"/>
      <w:bookmarkStart w:id="1884" w:name="_Toc474147801"/>
      <w:bookmarkStart w:id="1885" w:name="_Toc474148073"/>
      <w:bookmarkStart w:id="1886" w:name="_Toc474150144"/>
      <w:bookmarkStart w:id="1887" w:name="_Toc474150424"/>
      <w:bookmarkStart w:id="1888" w:name="_Toc474150950"/>
      <w:bookmarkStart w:id="1889" w:name="_Toc474151982"/>
      <w:bookmarkStart w:id="1890" w:name="_Toc474152262"/>
      <w:bookmarkStart w:id="1891" w:name="_Toc478419621"/>
      <w:bookmarkStart w:id="1892" w:name="_Toc478419941"/>
      <w:bookmarkStart w:id="1893" w:name="_Toc482975174"/>
      <w:bookmarkStart w:id="1894" w:name="_Toc483393305"/>
      <w:bookmarkStart w:id="1895" w:name="_Toc474145179"/>
      <w:bookmarkStart w:id="1896" w:name="_Toc474146423"/>
      <w:bookmarkStart w:id="1897" w:name="_Toc474146699"/>
      <w:bookmarkStart w:id="1898" w:name="_Toc474146975"/>
      <w:bookmarkStart w:id="1899" w:name="_Toc474147251"/>
      <w:bookmarkStart w:id="1900" w:name="_Toc474147527"/>
      <w:bookmarkStart w:id="1901" w:name="_Toc474147803"/>
      <w:bookmarkStart w:id="1902" w:name="_Toc474148075"/>
      <w:bookmarkStart w:id="1903" w:name="_Toc474150146"/>
      <w:bookmarkStart w:id="1904" w:name="_Toc474150426"/>
      <w:bookmarkStart w:id="1905" w:name="_Toc474150952"/>
      <w:bookmarkStart w:id="1906" w:name="_Toc474151984"/>
      <w:bookmarkStart w:id="1907" w:name="_Toc474152264"/>
      <w:bookmarkStart w:id="1908" w:name="_Toc478419623"/>
      <w:bookmarkStart w:id="1909" w:name="_Toc478419943"/>
      <w:bookmarkStart w:id="1910" w:name="_Toc482975176"/>
      <w:bookmarkStart w:id="1911" w:name="_Toc483393307"/>
      <w:bookmarkStart w:id="1912" w:name="_Toc474145180"/>
      <w:bookmarkStart w:id="1913" w:name="_Toc474146424"/>
      <w:bookmarkStart w:id="1914" w:name="_Toc474146700"/>
      <w:bookmarkStart w:id="1915" w:name="_Toc474146976"/>
      <w:bookmarkStart w:id="1916" w:name="_Toc474147252"/>
      <w:bookmarkStart w:id="1917" w:name="_Toc474147528"/>
      <w:bookmarkStart w:id="1918" w:name="_Toc474147804"/>
      <w:bookmarkStart w:id="1919" w:name="_Toc474148076"/>
      <w:bookmarkStart w:id="1920" w:name="_Toc474150147"/>
      <w:bookmarkStart w:id="1921" w:name="_Toc474150427"/>
      <w:bookmarkStart w:id="1922" w:name="_Toc474150953"/>
      <w:bookmarkStart w:id="1923" w:name="_Toc474151985"/>
      <w:bookmarkStart w:id="1924" w:name="_Toc474152265"/>
      <w:bookmarkStart w:id="1925" w:name="_Toc478419624"/>
      <w:bookmarkStart w:id="1926" w:name="_Toc478419944"/>
      <w:bookmarkStart w:id="1927" w:name="_Toc482975177"/>
      <w:bookmarkStart w:id="1928" w:name="_Toc474145181"/>
      <w:bookmarkStart w:id="1929" w:name="_Toc474146425"/>
      <w:bookmarkStart w:id="1930" w:name="_Toc474146701"/>
      <w:bookmarkStart w:id="1931" w:name="_Toc474146977"/>
      <w:bookmarkStart w:id="1932" w:name="_Toc474147253"/>
      <w:bookmarkStart w:id="1933" w:name="_Toc474147529"/>
      <w:bookmarkStart w:id="1934" w:name="_Toc474147805"/>
      <w:bookmarkStart w:id="1935" w:name="_Toc474148077"/>
      <w:bookmarkStart w:id="1936" w:name="_Toc474150148"/>
      <w:bookmarkStart w:id="1937" w:name="_Toc474150428"/>
      <w:bookmarkStart w:id="1938" w:name="_Toc474150954"/>
      <w:bookmarkStart w:id="1939" w:name="_Toc474151986"/>
      <w:bookmarkStart w:id="1940" w:name="_Toc474152266"/>
      <w:bookmarkStart w:id="1941" w:name="_Toc478419625"/>
      <w:bookmarkStart w:id="1942" w:name="_Toc478419945"/>
      <w:bookmarkStart w:id="1943" w:name="_Toc482975178"/>
      <w:bookmarkStart w:id="1944" w:name="_Toc474145182"/>
      <w:bookmarkStart w:id="1945" w:name="_Toc474146426"/>
      <w:bookmarkStart w:id="1946" w:name="_Toc474146702"/>
      <w:bookmarkStart w:id="1947" w:name="_Toc474146978"/>
      <w:bookmarkStart w:id="1948" w:name="_Toc474147254"/>
      <w:bookmarkStart w:id="1949" w:name="_Toc474147530"/>
      <w:bookmarkStart w:id="1950" w:name="_Toc474147806"/>
      <w:bookmarkStart w:id="1951" w:name="_Toc474148078"/>
      <w:bookmarkStart w:id="1952" w:name="_Toc474150149"/>
      <w:bookmarkStart w:id="1953" w:name="_Toc474150429"/>
      <w:bookmarkStart w:id="1954" w:name="_Toc474150955"/>
      <w:bookmarkStart w:id="1955" w:name="_Toc474151987"/>
      <w:bookmarkStart w:id="1956" w:name="_Toc474152267"/>
      <w:bookmarkStart w:id="1957" w:name="_Toc478419626"/>
      <w:bookmarkStart w:id="1958" w:name="_Toc478419946"/>
      <w:bookmarkStart w:id="1959" w:name="_Toc482975179"/>
      <w:bookmarkStart w:id="1960" w:name="_Toc474145183"/>
      <w:bookmarkStart w:id="1961" w:name="_Toc474146427"/>
      <w:bookmarkStart w:id="1962" w:name="_Toc474146703"/>
      <w:bookmarkStart w:id="1963" w:name="_Toc474146979"/>
      <w:bookmarkStart w:id="1964" w:name="_Toc474147255"/>
      <w:bookmarkStart w:id="1965" w:name="_Toc474147531"/>
      <w:bookmarkStart w:id="1966" w:name="_Toc474147807"/>
      <w:bookmarkStart w:id="1967" w:name="_Toc474148079"/>
      <w:bookmarkStart w:id="1968" w:name="_Toc474150150"/>
      <w:bookmarkStart w:id="1969" w:name="_Toc474150430"/>
      <w:bookmarkStart w:id="1970" w:name="_Toc474150956"/>
      <w:bookmarkStart w:id="1971" w:name="_Toc474151988"/>
      <w:bookmarkStart w:id="1972" w:name="_Toc474152268"/>
      <w:bookmarkStart w:id="1973" w:name="_Toc478419627"/>
      <w:bookmarkStart w:id="1974" w:name="_Toc478419947"/>
      <w:bookmarkStart w:id="1975" w:name="_Toc482975180"/>
      <w:bookmarkStart w:id="1976" w:name="_Toc474145184"/>
      <w:bookmarkStart w:id="1977" w:name="_Toc474146428"/>
      <w:bookmarkStart w:id="1978" w:name="_Toc474146704"/>
      <w:bookmarkStart w:id="1979" w:name="_Toc474146980"/>
      <w:bookmarkStart w:id="1980" w:name="_Toc474147256"/>
      <w:bookmarkStart w:id="1981" w:name="_Toc474147532"/>
      <w:bookmarkStart w:id="1982" w:name="_Toc474147808"/>
      <w:bookmarkStart w:id="1983" w:name="_Toc474148080"/>
      <w:bookmarkStart w:id="1984" w:name="_Toc474150151"/>
      <w:bookmarkStart w:id="1985" w:name="_Toc474150431"/>
      <w:bookmarkStart w:id="1986" w:name="_Toc474150957"/>
      <w:bookmarkStart w:id="1987" w:name="_Toc474151989"/>
      <w:bookmarkStart w:id="1988" w:name="_Toc474152269"/>
      <w:bookmarkStart w:id="1989" w:name="_Toc478419628"/>
      <w:bookmarkStart w:id="1990" w:name="_Toc478419948"/>
      <w:bookmarkStart w:id="1991" w:name="_Toc482975181"/>
      <w:bookmarkStart w:id="1992" w:name="_Toc474145185"/>
      <w:bookmarkStart w:id="1993" w:name="_Toc474146429"/>
      <w:bookmarkStart w:id="1994" w:name="_Toc474146705"/>
      <w:bookmarkStart w:id="1995" w:name="_Toc474146981"/>
      <w:bookmarkStart w:id="1996" w:name="_Toc474147257"/>
      <w:bookmarkStart w:id="1997" w:name="_Toc474147533"/>
      <w:bookmarkStart w:id="1998" w:name="_Toc474147809"/>
      <w:bookmarkStart w:id="1999" w:name="_Toc474148081"/>
      <w:bookmarkStart w:id="2000" w:name="_Toc474150152"/>
      <w:bookmarkStart w:id="2001" w:name="_Toc474150432"/>
      <w:bookmarkStart w:id="2002" w:name="_Toc474150958"/>
      <w:bookmarkStart w:id="2003" w:name="_Toc474151990"/>
      <w:bookmarkStart w:id="2004" w:name="_Toc474152270"/>
      <w:bookmarkStart w:id="2005" w:name="_Toc478419629"/>
      <w:bookmarkStart w:id="2006" w:name="_Toc478419949"/>
      <w:bookmarkStart w:id="2007" w:name="_Toc482975182"/>
      <w:bookmarkStart w:id="2008" w:name="_Toc474145186"/>
      <w:bookmarkStart w:id="2009" w:name="_Toc474146430"/>
      <w:bookmarkStart w:id="2010" w:name="_Toc474146706"/>
      <w:bookmarkStart w:id="2011" w:name="_Toc474146982"/>
      <w:bookmarkStart w:id="2012" w:name="_Toc474147258"/>
      <w:bookmarkStart w:id="2013" w:name="_Toc474147534"/>
      <w:bookmarkStart w:id="2014" w:name="_Toc474147810"/>
      <w:bookmarkStart w:id="2015" w:name="_Toc474148082"/>
      <w:bookmarkStart w:id="2016" w:name="_Toc474150153"/>
      <w:bookmarkStart w:id="2017" w:name="_Toc474150433"/>
      <w:bookmarkStart w:id="2018" w:name="_Toc474150959"/>
      <w:bookmarkStart w:id="2019" w:name="_Toc474151991"/>
      <w:bookmarkStart w:id="2020" w:name="_Toc474152271"/>
      <w:bookmarkStart w:id="2021" w:name="_Toc478419630"/>
      <w:bookmarkStart w:id="2022" w:name="_Toc478419950"/>
      <w:bookmarkStart w:id="2023" w:name="_Toc482975183"/>
      <w:bookmarkStart w:id="2024" w:name="_Toc483393314"/>
      <w:bookmarkStart w:id="2025" w:name="_Toc474145187"/>
      <w:bookmarkStart w:id="2026" w:name="_Toc474146431"/>
      <w:bookmarkStart w:id="2027" w:name="_Toc474146707"/>
      <w:bookmarkStart w:id="2028" w:name="_Toc474146983"/>
      <w:bookmarkStart w:id="2029" w:name="_Toc474147259"/>
      <w:bookmarkStart w:id="2030" w:name="_Toc474147535"/>
      <w:bookmarkStart w:id="2031" w:name="_Toc474147811"/>
      <w:bookmarkStart w:id="2032" w:name="_Toc474148083"/>
      <w:bookmarkStart w:id="2033" w:name="_Toc474150154"/>
      <w:bookmarkStart w:id="2034" w:name="_Toc474150434"/>
      <w:bookmarkStart w:id="2035" w:name="_Toc474150960"/>
      <w:bookmarkStart w:id="2036" w:name="_Toc474151992"/>
      <w:bookmarkStart w:id="2037" w:name="_Toc474152272"/>
      <w:bookmarkStart w:id="2038" w:name="_Toc478419631"/>
      <w:bookmarkStart w:id="2039" w:name="_Toc478419951"/>
      <w:bookmarkStart w:id="2040" w:name="_Toc482975184"/>
      <w:bookmarkStart w:id="2041" w:name="_Toc474145188"/>
      <w:bookmarkStart w:id="2042" w:name="_Toc474146432"/>
      <w:bookmarkStart w:id="2043" w:name="_Toc474146708"/>
      <w:bookmarkStart w:id="2044" w:name="_Toc474146984"/>
      <w:bookmarkStart w:id="2045" w:name="_Toc474147260"/>
      <w:bookmarkStart w:id="2046" w:name="_Toc474147536"/>
      <w:bookmarkStart w:id="2047" w:name="_Toc474147812"/>
      <w:bookmarkStart w:id="2048" w:name="_Toc474148084"/>
      <w:bookmarkStart w:id="2049" w:name="_Toc474150155"/>
      <w:bookmarkStart w:id="2050" w:name="_Toc474150435"/>
      <w:bookmarkStart w:id="2051" w:name="_Toc474150961"/>
      <w:bookmarkStart w:id="2052" w:name="_Toc474151993"/>
      <w:bookmarkStart w:id="2053" w:name="_Toc474152273"/>
      <w:bookmarkStart w:id="2054" w:name="_Toc478419632"/>
      <w:bookmarkStart w:id="2055" w:name="_Toc478419952"/>
      <w:bookmarkStart w:id="2056" w:name="_Toc482975185"/>
      <w:bookmarkStart w:id="2057" w:name="_Toc483393316"/>
      <w:bookmarkStart w:id="2058" w:name="_Toc474145189"/>
      <w:bookmarkStart w:id="2059" w:name="_Toc474146433"/>
      <w:bookmarkStart w:id="2060" w:name="_Toc474146709"/>
      <w:bookmarkStart w:id="2061" w:name="_Toc474146985"/>
      <w:bookmarkStart w:id="2062" w:name="_Toc474147261"/>
      <w:bookmarkStart w:id="2063" w:name="_Toc474147537"/>
      <w:bookmarkStart w:id="2064" w:name="_Toc474147813"/>
      <w:bookmarkStart w:id="2065" w:name="_Toc474148085"/>
      <w:bookmarkStart w:id="2066" w:name="_Toc474150156"/>
      <w:bookmarkStart w:id="2067" w:name="_Toc474150436"/>
      <w:bookmarkStart w:id="2068" w:name="_Toc474150962"/>
      <w:bookmarkStart w:id="2069" w:name="_Toc474151994"/>
      <w:bookmarkStart w:id="2070" w:name="_Toc474152274"/>
      <w:bookmarkStart w:id="2071" w:name="_Toc478419633"/>
      <w:bookmarkStart w:id="2072" w:name="_Toc478419953"/>
      <w:bookmarkStart w:id="2073" w:name="_Toc482975186"/>
      <w:bookmarkStart w:id="2074" w:name="_Toc474145190"/>
      <w:bookmarkStart w:id="2075" w:name="_Toc474146434"/>
      <w:bookmarkStart w:id="2076" w:name="_Toc474146710"/>
      <w:bookmarkStart w:id="2077" w:name="_Toc474146986"/>
      <w:bookmarkStart w:id="2078" w:name="_Toc474147262"/>
      <w:bookmarkStart w:id="2079" w:name="_Toc474147538"/>
      <w:bookmarkStart w:id="2080" w:name="_Toc474147814"/>
      <w:bookmarkStart w:id="2081" w:name="_Toc474148086"/>
      <w:bookmarkStart w:id="2082" w:name="_Toc474150157"/>
      <w:bookmarkStart w:id="2083" w:name="_Toc474150437"/>
      <w:bookmarkStart w:id="2084" w:name="_Toc474150963"/>
      <w:bookmarkStart w:id="2085" w:name="_Toc474151995"/>
      <w:bookmarkStart w:id="2086" w:name="_Toc474152275"/>
      <w:bookmarkStart w:id="2087" w:name="_Toc478419634"/>
      <w:bookmarkStart w:id="2088" w:name="_Toc478419954"/>
      <w:bookmarkStart w:id="2089" w:name="_Toc482975187"/>
      <w:bookmarkStart w:id="2090" w:name="_Toc483393318"/>
      <w:bookmarkStart w:id="2091" w:name="_Toc474145191"/>
      <w:bookmarkStart w:id="2092" w:name="_Toc474146435"/>
      <w:bookmarkStart w:id="2093" w:name="_Toc474146711"/>
      <w:bookmarkStart w:id="2094" w:name="_Toc474146987"/>
      <w:bookmarkStart w:id="2095" w:name="_Toc474147263"/>
      <w:bookmarkStart w:id="2096" w:name="_Toc474147539"/>
      <w:bookmarkStart w:id="2097" w:name="_Toc474147815"/>
      <w:bookmarkStart w:id="2098" w:name="_Toc474148087"/>
      <w:bookmarkStart w:id="2099" w:name="_Toc474150158"/>
      <w:bookmarkStart w:id="2100" w:name="_Toc474150438"/>
      <w:bookmarkStart w:id="2101" w:name="_Toc474150964"/>
      <w:bookmarkStart w:id="2102" w:name="_Toc474151996"/>
      <w:bookmarkStart w:id="2103" w:name="_Toc474152276"/>
      <w:bookmarkStart w:id="2104" w:name="_Toc478419635"/>
      <w:bookmarkStart w:id="2105" w:name="_Toc478419955"/>
      <w:bookmarkStart w:id="2106" w:name="_Toc482975188"/>
      <w:bookmarkStart w:id="2107" w:name="_Toc474145192"/>
      <w:bookmarkStart w:id="2108" w:name="_Toc474146436"/>
      <w:bookmarkStart w:id="2109" w:name="_Toc474146712"/>
      <w:bookmarkStart w:id="2110" w:name="_Toc474146988"/>
      <w:bookmarkStart w:id="2111" w:name="_Toc474147264"/>
      <w:bookmarkStart w:id="2112" w:name="_Toc474147540"/>
      <w:bookmarkStart w:id="2113" w:name="_Toc474147816"/>
      <w:bookmarkStart w:id="2114" w:name="_Toc474148088"/>
      <w:bookmarkStart w:id="2115" w:name="_Toc474150159"/>
      <w:bookmarkStart w:id="2116" w:name="_Toc474150439"/>
      <w:bookmarkStart w:id="2117" w:name="_Toc474150965"/>
      <w:bookmarkStart w:id="2118" w:name="_Toc474151997"/>
      <w:bookmarkStart w:id="2119" w:name="_Toc474152277"/>
      <w:bookmarkStart w:id="2120" w:name="_Toc478419636"/>
      <w:bookmarkStart w:id="2121" w:name="_Toc478419956"/>
      <w:bookmarkStart w:id="2122" w:name="_Toc482975189"/>
      <w:bookmarkStart w:id="2123" w:name="_Toc483393320"/>
      <w:bookmarkStart w:id="2124" w:name="_Toc474145193"/>
      <w:bookmarkStart w:id="2125" w:name="_Toc474146437"/>
      <w:bookmarkStart w:id="2126" w:name="_Toc474146713"/>
      <w:bookmarkStart w:id="2127" w:name="_Toc474146989"/>
      <w:bookmarkStart w:id="2128" w:name="_Toc474147265"/>
      <w:bookmarkStart w:id="2129" w:name="_Toc474147541"/>
      <w:bookmarkStart w:id="2130" w:name="_Toc474147817"/>
      <w:bookmarkStart w:id="2131" w:name="_Toc474148089"/>
      <w:bookmarkStart w:id="2132" w:name="_Toc474150160"/>
      <w:bookmarkStart w:id="2133" w:name="_Toc474150440"/>
      <w:bookmarkStart w:id="2134" w:name="_Toc474150966"/>
      <w:bookmarkStart w:id="2135" w:name="_Toc474151998"/>
      <w:bookmarkStart w:id="2136" w:name="_Toc474152278"/>
      <w:bookmarkStart w:id="2137" w:name="_Toc478419637"/>
      <w:bookmarkStart w:id="2138" w:name="_Toc478419957"/>
      <w:bookmarkStart w:id="2139" w:name="_Toc482975190"/>
      <w:bookmarkStart w:id="2140" w:name="_Toc474145194"/>
      <w:bookmarkStart w:id="2141" w:name="_Toc474146438"/>
      <w:bookmarkStart w:id="2142" w:name="_Toc474146714"/>
      <w:bookmarkStart w:id="2143" w:name="_Toc474146990"/>
      <w:bookmarkStart w:id="2144" w:name="_Toc474147266"/>
      <w:bookmarkStart w:id="2145" w:name="_Toc474147542"/>
      <w:bookmarkStart w:id="2146" w:name="_Toc474147818"/>
      <w:bookmarkStart w:id="2147" w:name="_Toc474148090"/>
      <w:bookmarkStart w:id="2148" w:name="_Toc474150161"/>
      <w:bookmarkStart w:id="2149" w:name="_Toc474150441"/>
      <w:bookmarkStart w:id="2150" w:name="_Toc474150967"/>
      <w:bookmarkStart w:id="2151" w:name="_Toc474151999"/>
      <w:bookmarkStart w:id="2152" w:name="_Toc474152279"/>
      <w:bookmarkStart w:id="2153" w:name="_Toc478419638"/>
      <w:bookmarkStart w:id="2154" w:name="_Toc478419958"/>
      <w:bookmarkStart w:id="2155" w:name="_Toc482975191"/>
      <w:bookmarkStart w:id="2156" w:name="_Toc483393322"/>
      <w:bookmarkStart w:id="2157" w:name="_Toc474145195"/>
      <w:bookmarkStart w:id="2158" w:name="_Toc474146439"/>
      <w:bookmarkStart w:id="2159" w:name="_Toc474146715"/>
      <w:bookmarkStart w:id="2160" w:name="_Toc474146991"/>
      <w:bookmarkStart w:id="2161" w:name="_Toc474147267"/>
      <w:bookmarkStart w:id="2162" w:name="_Toc474147543"/>
      <w:bookmarkStart w:id="2163" w:name="_Toc474147819"/>
      <w:bookmarkStart w:id="2164" w:name="_Toc474148091"/>
      <w:bookmarkStart w:id="2165" w:name="_Toc474150162"/>
      <w:bookmarkStart w:id="2166" w:name="_Toc474150442"/>
      <w:bookmarkStart w:id="2167" w:name="_Toc474150968"/>
      <w:bookmarkStart w:id="2168" w:name="_Toc474152000"/>
      <w:bookmarkStart w:id="2169" w:name="_Toc474152280"/>
      <w:bookmarkStart w:id="2170" w:name="_Toc478419639"/>
      <w:bookmarkStart w:id="2171" w:name="_Toc478419959"/>
      <w:bookmarkStart w:id="2172" w:name="_Toc482975192"/>
      <w:bookmarkStart w:id="2173" w:name="_Toc474145196"/>
      <w:bookmarkStart w:id="2174" w:name="_Toc474146440"/>
      <w:bookmarkStart w:id="2175" w:name="_Toc474146716"/>
      <w:bookmarkStart w:id="2176" w:name="_Toc474146992"/>
      <w:bookmarkStart w:id="2177" w:name="_Toc474147268"/>
      <w:bookmarkStart w:id="2178" w:name="_Toc474147544"/>
      <w:bookmarkStart w:id="2179" w:name="_Toc474147820"/>
      <w:bookmarkStart w:id="2180" w:name="_Toc474148092"/>
      <w:bookmarkStart w:id="2181" w:name="_Toc474150163"/>
      <w:bookmarkStart w:id="2182" w:name="_Toc474150443"/>
      <w:bookmarkStart w:id="2183" w:name="_Toc474150969"/>
      <w:bookmarkStart w:id="2184" w:name="_Toc474152001"/>
      <w:bookmarkStart w:id="2185" w:name="_Toc474152281"/>
      <w:bookmarkStart w:id="2186" w:name="_Toc478419640"/>
      <w:bookmarkStart w:id="2187" w:name="_Toc478419960"/>
      <w:bookmarkStart w:id="2188" w:name="_Toc482975193"/>
      <w:bookmarkStart w:id="2189" w:name="_Toc483393324"/>
      <w:bookmarkStart w:id="2190" w:name="_Toc474145197"/>
      <w:bookmarkStart w:id="2191" w:name="_Toc474146441"/>
      <w:bookmarkStart w:id="2192" w:name="_Toc474146717"/>
      <w:bookmarkStart w:id="2193" w:name="_Toc474146993"/>
      <w:bookmarkStart w:id="2194" w:name="_Toc474147269"/>
      <w:bookmarkStart w:id="2195" w:name="_Toc474147545"/>
      <w:bookmarkStart w:id="2196" w:name="_Toc474147821"/>
      <w:bookmarkStart w:id="2197" w:name="_Toc474148093"/>
      <w:bookmarkStart w:id="2198" w:name="_Toc474150164"/>
      <w:bookmarkStart w:id="2199" w:name="_Toc474150444"/>
      <w:bookmarkStart w:id="2200" w:name="_Toc474150970"/>
      <w:bookmarkStart w:id="2201" w:name="_Toc474152002"/>
      <w:bookmarkStart w:id="2202" w:name="_Toc474152282"/>
      <w:bookmarkStart w:id="2203" w:name="_Toc478419641"/>
      <w:bookmarkStart w:id="2204" w:name="_Toc478419961"/>
      <w:bookmarkStart w:id="2205" w:name="_Toc482975194"/>
      <w:bookmarkStart w:id="2206" w:name="_Toc474145198"/>
      <w:bookmarkStart w:id="2207" w:name="_Toc474146442"/>
      <w:bookmarkStart w:id="2208" w:name="_Toc474146718"/>
      <w:bookmarkStart w:id="2209" w:name="_Toc474146994"/>
      <w:bookmarkStart w:id="2210" w:name="_Toc474147270"/>
      <w:bookmarkStart w:id="2211" w:name="_Toc474147546"/>
      <w:bookmarkStart w:id="2212" w:name="_Toc474147822"/>
      <w:bookmarkStart w:id="2213" w:name="_Toc474148094"/>
      <w:bookmarkStart w:id="2214" w:name="_Toc474150165"/>
      <w:bookmarkStart w:id="2215" w:name="_Toc474150445"/>
      <w:bookmarkStart w:id="2216" w:name="_Toc474150971"/>
      <w:bookmarkStart w:id="2217" w:name="_Toc474152003"/>
      <w:bookmarkStart w:id="2218" w:name="_Toc474152283"/>
      <w:bookmarkStart w:id="2219" w:name="_Toc478419642"/>
      <w:bookmarkStart w:id="2220" w:name="_Toc478419962"/>
      <w:bookmarkStart w:id="2221" w:name="_Toc482975195"/>
      <w:bookmarkStart w:id="2222" w:name="_Toc474145199"/>
      <w:bookmarkStart w:id="2223" w:name="_Toc474146443"/>
      <w:bookmarkStart w:id="2224" w:name="_Toc474146719"/>
      <w:bookmarkStart w:id="2225" w:name="_Toc474146995"/>
      <w:bookmarkStart w:id="2226" w:name="_Toc474147271"/>
      <w:bookmarkStart w:id="2227" w:name="_Toc474147547"/>
      <w:bookmarkStart w:id="2228" w:name="_Toc474147823"/>
      <w:bookmarkStart w:id="2229" w:name="_Toc474148095"/>
      <w:bookmarkStart w:id="2230" w:name="_Toc474150166"/>
      <w:bookmarkStart w:id="2231" w:name="_Toc474150446"/>
      <w:bookmarkStart w:id="2232" w:name="_Toc474150972"/>
      <w:bookmarkStart w:id="2233" w:name="_Toc474152004"/>
      <w:bookmarkStart w:id="2234" w:name="_Toc474152284"/>
      <w:bookmarkStart w:id="2235" w:name="_Toc478419643"/>
      <w:bookmarkStart w:id="2236" w:name="_Toc478419963"/>
      <w:bookmarkStart w:id="2237" w:name="_Toc482975196"/>
      <w:bookmarkStart w:id="2238" w:name="_Toc474145200"/>
      <w:bookmarkStart w:id="2239" w:name="_Toc474146444"/>
      <w:bookmarkStart w:id="2240" w:name="_Toc474146720"/>
      <w:bookmarkStart w:id="2241" w:name="_Toc474146996"/>
      <w:bookmarkStart w:id="2242" w:name="_Toc474147272"/>
      <w:bookmarkStart w:id="2243" w:name="_Toc474147548"/>
      <w:bookmarkStart w:id="2244" w:name="_Toc474147824"/>
      <w:bookmarkStart w:id="2245" w:name="_Toc474148096"/>
      <w:bookmarkStart w:id="2246" w:name="_Toc474150167"/>
      <w:bookmarkStart w:id="2247" w:name="_Toc474150447"/>
      <w:bookmarkStart w:id="2248" w:name="_Toc474150973"/>
      <w:bookmarkStart w:id="2249" w:name="_Toc474152005"/>
      <w:bookmarkStart w:id="2250" w:name="_Toc474152285"/>
      <w:bookmarkStart w:id="2251" w:name="_Toc478419644"/>
      <w:bookmarkStart w:id="2252" w:name="_Toc478419964"/>
      <w:bookmarkStart w:id="2253" w:name="_Toc482975197"/>
      <w:bookmarkStart w:id="2254" w:name="_Toc474145201"/>
      <w:bookmarkStart w:id="2255" w:name="_Toc474146445"/>
      <w:bookmarkStart w:id="2256" w:name="_Toc474146721"/>
      <w:bookmarkStart w:id="2257" w:name="_Toc474146997"/>
      <w:bookmarkStart w:id="2258" w:name="_Toc474147273"/>
      <w:bookmarkStart w:id="2259" w:name="_Toc474147549"/>
      <w:bookmarkStart w:id="2260" w:name="_Toc474147825"/>
      <w:bookmarkStart w:id="2261" w:name="_Toc474148097"/>
      <w:bookmarkStart w:id="2262" w:name="_Toc474150168"/>
      <w:bookmarkStart w:id="2263" w:name="_Toc474150448"/>
      <w:bookmarkStart w:id="2264" w:name="_Toc474150974"/>
      <w:bookmarkStart w:id="2265" w:name="_Toc474152006"/>
      <w:bookmarkStart w:id="2266" w:name="_Toc474152286"/>
      <w:bookmarkStart w:id="2267" w:name="_Toc478419645"/>
      <w:bookmarkStart w:id="2268" w:name="_Toc478419965"/>
      <w:bookmarkStart w:id="2269" w:name="_Toc482975198"/>
      <w:bookmarkStart w:id="2270" w:name="_Toc474145202"/>
      <w:bookmarkStart w:id="2271" w:name="_Toc474146446"/>
      <w:bookmarkStart w:id="2272" w:name="_Toc474146722"/>
      <w:bookmarkStart w:id="2273" w:name="_Toc474146998"/>
      <w:bookmarkStart w:id="2274" w:name="_Toc474147274"/>
      <w:bookmarkStart w:id="2275" w:name="_Toc474147550"/>
      <w:bookmarkStart w:id="2276" w:name="_Toc474147826"/>
      <w:bookmarkStart w:id="2277" w:name="_Toc474148098"/>
      <w:bookmarkStart w:id="2278" w:name="_Toc474150169"/>
      <w:bookmarkStart w:id="2279" w:name="_Toc474150449"/>
      <w:bookmarkStart w:id="2280" w:name="_Toc474150975"/>
      <w:bookmarkStart w:id="2281" w:name="_Toc474152007"/>
      <w:bookmarkStart w:id="2282" w:name="_Toc474152287"/>
      <w:bookmarkStart w:id="2283" w:name="_Toc478419646"/>
      <w:bookmarkStart w:id="2284" w:name="_Toc478419966"/>
      <w:bookmarkStart w:id="2285" w:name="_Toc482975199"/>
      <w:bookmarkStart w:id="2286" w:name="_Toc474145203"/>
      <w:bookmarkStart w:id="2287" w:name="_Toc474146447"/>
      <w:bookmarkStart w:id="2288" w:name="_Toc474146723"/>
      <w:bookmarkStart w:id="2289" w:name="_Toc474146999"/>
      <w:bookmarkStart w:id="2290" w:name="_Toc474147275"/>
      <w:bookmarkStart w:id="2291" w:name="_Toc474147551"/>
      <w:bookmarkStart w:id="2292" w:name="_Toc474147827"/>
      <w:bookmarkStart w:id="2293" w:name="_Toc474148099"/>
      <w:bookmarkStart w:id="2294" w:name="_Toc474150170"/>
      <w:bookmarkStart w:id="2295" w:name="_Toc474150450"/>
      <w:bookmarkStart w:id="2296" w:name="_Toc474150976"/>
      <w:bookmarkStart w:id="2297" w:name="_Toc474152008"/>
      <w:bookmarkStart w:id="2298" w:name="_Toc474152288"/>
      <w:bookmarkStart w:id="2299" w:name="_Toc478419647"/>
      <w:bookmarkStart w:id="2300" w:name="_Toc478419967"/>
      <w:bookmarkStart w:id="2301" w:name="_Toc482975200"/>
      <w:bookmarkStart w:id="2302" w:name="_Toc483393331"/>
      <w:bookmarkStart w:id="2303" w:name="_Toc474145204"/>
      <w:bookmarkStart w:id="2304" w:name="_Toc474146448"/>
      <w:bookmarkStart w:id="2305" w:name="_Toc474146724"/>
      <w:bookmarkStart w:id="2306" w:name="_Toc474147000"/>
      <w:bookmarkStart w:id="2307" w:name="_Toc474147276"/>
      <w:bookmarkStart w:id="2308" w:name="_Toc474147552"/>
      <w:bookmarkStart w:id="2309" w:name="_Toc474147828"/>
      <w:bookmarkStart w:id="2310" w:name="_Toc474148100"/>
      <w:bookmarkStart w:id="2311" w:name="_Toc474150171"/>
      <w:bookmarkStart w:id="2312" w:name="_Toc474150451"/>
      <w:bookmarkStart w:id="2313" w:name="_Toc474150977"/>
      <w:bookmarkStart w:id="2314" w:name="_Toc474152009"/>
      <w:bookmarkStart w:id="2315" w:name="_Toc474152289"/>
      <w:bookmarkStart w:id="2316" w:name="_Toc478419648"/>
      <w:bookmarkStart w:id="2317" w:name="_Toc478419968"/>
      <w:bookmarkStart w:id="2318" w:name="_Toc482975201"/>
      <w:bookmarkStart w:id="2319" w:name="_Toc474145205"/>
      <w:bookmarkStart w:id="2320" w:name="_Toc474146449"/>
      <w:bookmarkStart w:id="2321" w:name="_Toc474146725"/>
      <w:bookmarkStart w:id="2322" w:name="_Toc474147001"/>
      <w:bookmarkStart w:id="2323" w:name="_Toc474147277"/>
      <w:bookmarkStart w:id="2324" w:name="_Toc474147553"/>
      <w:bookmarkStart w:id="2325" w:name="_Toc474147829"/>
      <w:bookmarkStart w:id="2326" w:name="_Toc474148101"/>
      <w:bookmarkStart w:id="2327" w:name="_Toc474150172"/>
      <w:bookmarkStart w:id="2328" w:name="_Toc474150452"/>
      <w:bookmarkStart w:id="2329" w:name="_Toc474150978"/>
      <w:bookmarkStart w:id="2330" w:name="_Toc474152010"/>
      <w:bookmarkStart w:id="2331" w:name="_Toc474152290"/>
      <w:bookmarkStart w:id="2332" w:name="_Toc478419649"/>
      <w:bookmarkStart w:id="2333" w:name="_Toc478419969"/>
      <w:bookmarkStart w:id="2334" w:name="_Toc482975202"/>
      <w:bookmarkStart w:id="2335" w:name="_Toc474145206"/>
      <w:bookmarkStart w:id="2336" w:name="_Toc474146450"/>
      <w:bookmarkStart w:id="2337" w:name="_Toc474146726"/>
      <w:bookmarkStart w:id="2338" w:name="_Toc474147002"/>
      <w:bookmarkStart w:id="2339" w:name="_Toc474147278"/>
      <w:bookmarkStart w:id="2340" w:name="_Toc474147554"/>
      <w:bookmarkStart w:id="2341" w:name="_Toc474147830"/>
      <w:bookmarkStart w:id="2342" w:name="_Toc474148102"/>
      <w:bookmarkStart w:id="2343" w:name="_Toc474150173"/>
      <w:bookmarkStart w:id="2344" w:name="_Toc474150453"/>
      <w:bookmarkStart w:id="2345" w:name="_Toc474150979"/>
      <w:bookmarkStart w:id="2346" w:name="_Toc474152011"/>
      <w:bookmarkStart w:id="2347" w:name="_Toc474152291"/>
      <w:bookmarkStart w:id="2348" w:name="_Toc478419650"/>
      <w:bookmarkStart w:id="2349" w:name="_Toc478419970"/>
      <w:bookmarkStart w:id="2350" w:name="_Toc482975203"/>
      <w:bookmarkStart w:id="2351" w:name="_Toc474145207"/>
      <w:bookmarkStart w:id="2352" w:name="_Toc474146451"/>
      <w:bookmarkStart w:id="2353" w:name="_Toc474146727"/>
      <w:bookmarkStart w:id="2354" w:name="_Toc474147003"/>
      <w:bookmarkStart w:id="2355" w:name="_Toc474147279"/>
      <w:bookmarkStart w:id="2356" w:name="_Toc474147555"/>
      <w:bookmarkStart w:id="2357" w:name="_Toc474147831"/>
      <w:bookmarkStart w:id="2358" w:name="_Toc474148103"/>
      <w:bookmarkStart w:id="2359" w:name="_Toc474150174"/>
      <w:bookmarkStart w:id="2360" w:name="_Toc474150454"/>
      <w:bookmarkStart w:id="2361" w:name="_Toc474150980"/>
      <w:bookmarkStart w:id="2362" w:name="_Toc474152012"/>
      <w:bookmarkStart w:id="2363" w:name="_Toc474152292"/>
      <w:bookmarkStart w:id="2364" w:name="_Toc478419651"/>
      <w:bookmarkStart w:id="2365" w:name="_Toc478419971"/>
      <w:bookmarkStart w:id="2366" w:name="_Toc482975204"/>
      <w:bookmarkStart w:id="2367" w:name="_Toc483393335"/>
      <w:bookmarkStart w:id="2368" w:name="_Toc474145208"/>
      <w:bookmarkStart w:id="2369" w:name="_Toc474146452"/>
      <w:bookmarkStart w:id="2370" w:name="_Toc474146728"/>
      <w:bookmarkStart w:id="2371" w:name="_Toc474147004"/>
      <w:bookmarkStart w:id="2372" w:name="_Toc474147280"/>
      <w:bookmarkStart w:id="2373" w:name="_Toc474147556"/>
      <w:bookmarkStart w:id="2374" w:name="_Toc474147832"/>
      <w:bookmarkStart w:id="2375" w:name="_Toc474148104"/>
      <w:bookmarkStart w:id="2376" w:name="_Toc474150175"/>
      <w:bookmarkStart w:id="2377" w:name="_Toc474150455"/>
      <w:bookmarkStart w:id="2378" w:name="_Toc474150981"/>
      <w:bookmarkStart w:id="2379" w:name="_Toc474152013"/>
      <w:bookmarkStart w:id="2380" w:name="_Toc474152293"/>
      <w:bookmarkStart w:id="2381" w:name="_Toc478419652"/>
      <w:bookmarkStart w:id="2382" w:name="_Toc478419972"/>
      <w:bookmarkStart w:id="2383" w:name="_Toc482975205"/>
      <w:bookmarkStart w:id="2384" w:name="_Toc474145209"/>
      <w:bookmarkStart w:id="2385" w:name="_Toc474146453"/>
      <w:bookmarkStart w:id="2386" w:name="_Toc474146729"/>
      <w:bookmarkStart w:id="2387" w:name="_Toc474147005"/>
      <w:bookmarkStart w:id="2388" w:name="_Toc474147281"/>
      <w:bookmarkStart w:id="2389" w:name="_Toc474147557"/>
      <w:bookmarkStart w:id="2390" w:name="_Toc474147833"/>
      <w:bookmarkStart w:id="2391" w:name="_Toc474148105"/>
      <w:bookmarkStart w:id="2392" w:name="_Toc474150176"/>
      <w:bookmarkStart w:id="2393" w:name="_Toc474150456"/>
      <w:bookmarkStart w:id="2394" w:name="_Toc474150982"/>
      <w:bookmarkStart w:id="2395" w:name="_Toc474152014"/>
      <w:bookmarkStart w:id="2396" w:name="_Toc474152294"/>
      <w:bookmarkStart w:id="2397" w:name="_Toc478419653"/>
      <w:bookmarkStart w:id="2398" w:name="_Toc478419973"/>
      <w:bookmarkStart w:id="2399" w:name="_Toc482975206"/>
      <w:bookmarkStart w:id="2400" w:name="_Toc483393337"/>
      <w:bookmarkStart w:id="2401" w:name="_Toc474145210"/>
      <w:bookmarkStart w:id="2402" w:name="_Toc474146454"/>
      <w:bookmarkStart w:id="2403" w:name="_Toc474146730"/>
      <w:bookmarkStart w:id="2404" w:name="_Toc474147006"/>
      <w:bookmarkStart w:id="2405" w:name="_Toc474147282"/>
      <w:bookmarkStart w:id="2406" w:name="_Toc474147558"/>
      <w:bookmarkStart w:id="2407" w:name="_Toc474147834"/>
      <w:bookmarkStart w:id="2408" w:name="_Toc474148106"/>
      <w:bookmarkStart w:id="2409" w:name="_Toc474150177"/>
      <w:bookmarkStart w:id="2410" w:name="_Toc474150457"/>
      <w:bookmarkStart w:id="2411" w:name="_Toc474150983"/>
      <w:bookmarkStart w:id="2412" w:name="_Toc474152015"/>
      <w:bookmarkStart w:id="2413" w:name="_Toc474152295"/>
      <w:bookmarkStart w:id="2414" w:name="_Toc478419654"/>
      <w:bookmarkStart w:id="2415" w:name="_Toc478419974"/>
      <w:bookmarkStart w:id="2416" w:name="_Toc482975207"/>
      <w:bookmarkStart w:id="2417" w:name="_Toc474145211"/>
      <w:bookmarkStart w:id="2418" w:name="_Toc474146455"/>
      <w:bookmarkStart w:id="2419" w:name="_Toc474146731"/>
      <w:bookmarkStart w:id="2420" w:name="_Toc474147007"/>
      <w:bookmarkStart w:id="2421" w:name="_Toc474147283"/>
      <w:bookmarkStart w:id="2422" w:name="_Toc474147559"/>
      <w:bookmarkStart w:id="2423" w:name="_Toc474147835"/>
      <w:bookmarkStart w:id="2424" w:name="_Toc474148107"/>
      <w:bookmarkStart w:id="2425" w:name="_Toc474150178"/>
      <w:bookmarkStart w:id="2426" w:name="_Toc474150458"/>
      <w:bookmarkStart w:id="2427" w:name="_Toc474150984"/>
      <w:bookmarkStart w:id="2428" w:name="_Toc474152016"/>
      <w:bookmarkStart w:id="2429" w:name="_Toc474152296"/>
      <w:bookmarkStart w:id="2430" w:name="_Toc478419655"/>
      <w:bookmarkStart w:id="2431" w:name="_Toc478419975"/>
      <w:bookmarkStart w:id="2432" w:name="_Toc482975208"/>
      <w:bookmarkStart w:id="2433" w:name="_Toc483393339"/>
      <w:bookmarkStart w:id="2434" w:name="_Toc474145212"/>
      <w:bookmarkStart w:id="2435" w:name="_Toc474146456"/>
      <w:bookmarkStart w:id="2436" w:name="_Toc474146732"/>
      <w:bookmarkStart w:id="2437" w:name="_Toc474147008"/>
      <w:bookmarkStart w:id="2438" w:name="_Toc474147284"/>
      <w:bookmarkStart w:id="2439" w:name="_Toc474147560"/>
      <w:bookmarkStart w:id="2440" w:name="_Toc474147836"/>
      <w:bookmarkStart w:id="2441" w:name="_Toc474148108"/>
      <w:bookmarkStart w:id="2442" w:name="_Toc474150179"/>
      <w:bookmarkStart w:id="2443" w:name="_Toc474150459"/>
      <w:bookmarkStart w:id="2444" w:name="_Toc474150985"/>
      <w:bookmarkStart w:id="2445" w:name="_Toc474152017"/>
      <w:bookmarkStart w:id="2446" w:name="_Toc474152297"/>
      <w:bookmarkStart w:id="2447" w:name="_Toc478419656"/>
      <w:bookmarkStart w:id="2448" w:name="_Toc478419976"/>
      <w:bookmarkStart w:id="2449" w:name="_Toc482975209"/>
      <w:bookmarkStart w:id="2450" w:name="_Toc474145213"/>
      <w:bookmarkStart w:id="2451" w:name="_Toc474146457"/>
      <w:bookmarkStart w:id="2452" w:name="_Toc474146733"/>
      <w:bookmarkStart w:id="2453" w:name="_Toc474147009"/>
      <w:bookmarkStart w:id="2454" w:name="_Toc474147285"/>
      <w:bookmarkStart w:id="2455" w:name="_Toc474147561"/>
      <w:bookmarkStart w:id="2456" w:name="_Toc474147837"/>
      <w:bookmarkStart w:id="2457" w:name="_Toc474148109"/>
      <w:bookmarkStart w:id="2458" w:name="_Toc474150180"/>
      <w:bookmarkStart w:id="2459" w:name="_Toc474150460"/>
      <w:bookmarkStart w:id="2460" w:name="_Toc474150986"/>
      <w:bookmarkStart w:id="2461" w:name="_Toc474152018"/>
      <w:bookmarkStart w:id="2462" w:name="_Toc474152298"/>
      <w:bookmarkStart w:id="2463" w:name="_Toc478419657"/>
      <w:bookmarkStart w:id="2464" w:name="_Toc478419977"/>
      <w:bookmarkStart w:id="2465" w:name="_Toc482975210"/>
      <w:bookmarkStart w:id="2466" w:name="_Toc474145214"/>
      <w:bookmarkStart w:id="2467" w:name="_Toc474146458"/>
      <w:bookmarkStart w:id="2468" w:name="_Toc474146734"/>
      <w:bookmarkStart w:id="2469" w:name="_Toc474147010"/>
      <w:bookmarkStart w:id="2470" w:name="_Toc474147286"/>
      <w:bookmarkStart w:id="2471" w:name="_Toc474147562"/>
      <w:bookmarkStart w:id="2472" w:name="_Toc474147838"/>
      <w:bookmarkStart w:id="2473" w:name="_Toc474148110"/>
      <w:bookmarkStart w:id="2474" w:name="_Toc474150181"/>
      <w:bookmarkStart w:id="2475" w:name="_Toc474150461"/>
      <w:bookmarkStart w:id="2476" w:name="_Toc474150987"/>
      <w:bookmarkStart w:id="2477" w:name="_Toc474152019"/>
      <w:bookmarkStart w:id="2478" w:name="_Toc474152299"/>
      <w:bookmarkStart w:id="2479" w:name="_Toc478419658"/>
      <w:bookmarkStart w:id="2480" w:name="_Toc478419978"/>
      <w:bookmarkStart w:id="2481" w:name="_Toc482975211"/>
      <w:bookmarkStart w:id="2482" w:name="_Toc474145215"/>
      <w:bookmarkStart w:id="2483" w:name="_Toc474146459"/>
      <w:bookmarkStart w:id="2484" w:name="_Toc474146735"/>
      <w:bookmarkStart w:id="2485" w:name="_Toc474147011"/>
      <w:bookmarkStart w:id="2486" w:name="_Toc474147287"/>
      <w:bookmarkStart w:id="2487" w:name="_Toc474147563"/>
      <w:bookmarkStart w:id="2488" w:name="_Toc474147839"/>
      <w:bookmarkStart w:id="2489" w:name="_Toc474148111"/>
      <w:bookmarkStart w:id="2490" w:name="_Toc474150182"/>
      <w:bookmarkStart w:id="2491" w:name="_Toc474150462"/>
      <w:bookmarkStart w:id="2492" w:name="_Toc474150988"/>
      <w:bookmarkStart w:id="2493" w:name="_Toc474152020"/>
      <w:bookmarkStart w:id="2494" w:name="_Toc474152300"/>
      <w:bookmarkStart w:id="2495" w:name="_Toc478419659"/>
      <w:bookmarkStart w:id="2496" w:name="_Toc478419979"/>
      <w:bookmarkStart w:id="2497" w:name="_Toc482975212"/>
      <w:bookmarkStart w:id="2498" w:name="_Toc474145216"/>
      <w:bookmarkStart w:id="2499" w:name="_Toc474146460"/>
      <w:bookmarkStart w:id="2500" w:name="_Toc474146736"/>
      <w:bookmarkStart w:id="2501" w:name="_Toc474147012"/>
      <w:bookmarkStart w:id="2502" w:name="_Toc474147288"/>
      <w:bookmarkStart w:id="2503" w:name="_Toc474147564"/>
      <w:bookmarkStart w:id="2504" w:name="_Toc474147840"/>
      <w:bookmarkStart w:id="2505" w:name="_Toc474148112"/>
      <w:bookmarkStart w:id="2506" w:name="_Toc474150183"/>
      <w:bookmarkStart w:id="2507" w:name="_Toc474150463"/>
      <w:bookmarkStart w:id="2508" w:name="_Toc474150989"/>
      <w:bookmarkStart w:id="2509" w:name="_Toc474152021"/>
      <w:bookmarkStart w:id="2510" w:name="_Toc474152301"/>
      <w:bookmarkStart w:id="2511" w:name="_Toc478419660"/>
      <w:bookmarkStart w:id="2512" w:name="_Toc478419980"/>
      <w:bookmarkStart w:id="2513" w:name="_Toc482975213"/>
      <w:bookmarkStart w:id="2514" w:name="_Toc483393344"/>
      <w:bookmarkStart w:id="2515" w:name="_Toc474145217"/>
      <w:bookmarkStart w:id="2516" w:name="_Toc474146461"/>
      <w:bookmarkStart w:id="2517" w:name="_Toc474146737"/>
      <w:bookmarkStart w:id="2518" w:name="_Toc474147013"/>
      <w:bookmarkStart w:id="2519" w:name="_Toc474147289"/>
      <w:bookmarkStart w:id="2520" w:name="_Toc474147565"/>
      <w:bookmarkStart w:id="2521" w:name="_Toc474147841"/>
      <w:bookmarkStart w:id="2522" w:name="_Toc474148113"/>
      <w:bookmarkStart w:id="2523" w:name="_Toc474150184"/>
      <w:bookmarkStart w:id="2524" w:name="_Toc474150464"/>
      <w:bookmarkStart w:id="2525" w:name="_Toc474150990"/>
      <w:bookmarkStart w:id="2526" w:name="_Toc474152022"/>
      <w:bookmarkStart w:id="2527" w:name="_Toc474152302"/>
      <w:bookmarkStart w:id="2528" w:name="_Toc478419661"/>
      <w:bookmarkStart w:id="2529" w:name="_Toc478419981"/>
      <w:bookmarkStart w:id="2530" w:name="_Toc482975214"/>
      <w:bookmarkStart w:id="2531" w:name="_Toc474145218"/>
      <w:bookmarkStart w:id="2532" w:name="_Toc474146462"/>
      <w:bookmarkStart w:id="2533" w:name="_Toc474146738"/>
      <w:bookmarkStart w:id="2534" w:name="_Toc474147014"/>
      <w:bookmarkStart w:id="2535" w:name="_Toc474147290"/>
      <w:bookmarkStart w:id="2536" w:name="_Toc474147566"/>
      <w:bookmarkStart w:id="2537" w:name="_Toc474147842"/>
      <w:bookmarkStart w:id="2538" w:name="_Toc474148114"/>
      <w:bookmarkStart w:id="2539" w:name="_Toc474150185"/>
      <w:bookmarkStart w:id="2540" w:name="_Toc474150465"/>
      <w:bookmarkStart w:id="2541" w:name="_Toc474150991"/>
      <w:bookmarkStart w:id="2542" w:name="_Toc474152023"/>
      <w:bookmarkStart w:id="2543" w:name="_Toc474152303"/>
      <w:bookmarkStart w:id="2544" w:name="_Toc478419662"/>
      <w:bookmarkStart w:id="2545" w:name="_Toc478419982"/>
      <w:bookmarkStart w:id="2546" w:name="_Toc482975215"/>
      <w:bookmarkStart w:id="2547" w:name="_Toc483393346"/>
      <w:bookmarkStart w:id="2548" w:name="_Toc474145219"/>
      <w:bookmarkStart w:id="2549" w:name="_Toc474146463"/>
      <w:bookmarkStart w:id="2550" w:name="_Toc474146739"/>
      <w:bookmarkStart w:id="2551" w:name="_Toc474147015"/>
      <w:bookmarkStart w:id="2552" w:name="_Toc474147291"/>
      <w:bookmarkStart w:id="2553" w:name="_Toc474147567"/>
      <w:bookmarkStart w:id="2554" w:name="_Toc474147843"/>
      <w:bookmarkStart w:id="2555" w:name="_Toc474148115"/>
      <w:bookmarkStart w:id="2556" w:name="_Toc474150186"/>
      <w:bookmarkStart w:id="2557" w:name="_Toc474150466"/>
      <w:bookmarkStart w:id="2558" w:name="_Toc474150992"/>
      <w:bookmarkStart w:id="2559" w:name="_Toc474152024"/>
      <w:bookmarkStart w:id="2560" w:name="_Toc474152304"/>
      <w:bookmarkStart w:id="2561" w:name="_Toc478419663"/>
      <w:bookmarkStart w:id="2562" w:name="_Toc478419983"/>
      <w:bookmarkStart w:id="2563" w:name="_Toc482975216"/>
      <w:bookmarkStart w:id="2564" w:name="_Toc474145220"/>
      <w:bookmarkStart w:id="2565" w:name="_Toc474146464"/>
      <w:bookmarkStart w:id="2566" w:name="_Toc474146740"/>
      <w:bookmarkStart w:id="2567" w:name="_Toc474147016"/>
      <w:bookmarkStart w:id="2568" w:name="_Toc474147292"/>
      <w:bookmarkStart w:id="2569" w:name="_Toc474147568"/>
      <w:bookmarkStart w:id="2570" w:name="_Toc474147844"/>
      <w:bookmarkStart w:id="2571" w:name="_Toc474148116"/>
      <w:bookmarkStart w:id="2572" w:name="_Toc474150187"/>
      <w:bookmarkStart w:id="2573" w:name="_Toc474150467"/>
      <w:bookmarkStart w:id="2574" w:name="_Toc474150993"/>
      <w:bookmarkStart w:id="2575" w:name="_Toc474152025"/>
      <w:bookmarkStart w:id="2576" w:name="_Toc474152305"/>
      <w:bookmarkStart w:id="2577" w:name="_Toc478419664"/>
      <w:bookmarkStart w:id="2578" w:name="_Toc478419984"/>
      <w:bookmarkStart w:id="2579" w:name="_Toc482975217"/>
      <w:bookmarkStart w:id="2580" w:name="_Toc483393348"/>
      <w:bookmarkStart w:id="2581" w:name="_Toc474145221"/>
      <w:bookmarkStart w:id="2582" w:name="_Toc474146465"/>
      <w:bookmarkStart w:id="2583" w:name="_Toc474146741"/>
      <w:bookmarkStart w:id="2584" w:name="_Toc474147017"/>
      <w:bookmarkStart w:id="2585" w:name="_Toc474147293"/>
      <w:bookmarkStart w:id="2586" w:name="_Toc474147569"/>
      <w:bookmarkStart w:id="2587" w:name="_Toc474147845"/>
      <w:bookmarkStart w:id="2588" w:name="_Toc474148117"/>
      <w:bookmarkStart w:id="2589" w:name="_Toc474150188"/>
      <w:bookmarkStart w:id="2590" w:name="_Toc474150468"/>
      <w:bookmarkStart w:id="2591" w:name="_Toc474150994"/>
      <w:bookmarkStart w:id="2592" w:name="_Toc474152026"/>
      <w:bookmarkStart w:id="2593" w:name="_Toc474152306"/>
      <w:bookmarkStart w:id="2594" w:name="_Toc478419665"/>
      <w:bookmarkStart w:id="2595" w:name="_Toc478419985"/>
      <w:bookmarkStart w:id="2596" w:name="_Toc482975218"/>
      <w:bookmarkStart w:id="2597" w:name="_Toc474145222"/>
      <w:bookmarkStart w:id="2598" w:name="_Toc474146466"/>
      <w:bookmarkStart w:id="2599" w:name="_Toc474146742"/>
      <w:bookmarkStart w:id="2600" w:name="_Toc474147018"/>
      <w:bookmarkStart w:id="2601" w:name="_Toc474147294"/>
      <w:bookmarkStart w:id="2602" w:name="_Toc474147570"/>
      <w:bookmarkStart w:id="2603" w:name="_Toc474147846"/>
      <w:bookmarkStart w:id="2604" w:name="_Toc474148118"/>
      <w:bookmarkStart w:id="2605" w:name="_Toc474150189"/>
      <w:bookmarkStart w:id="2606" w:name="_Toc474150469"/>
      <w:bookmarkStart w:id="2607" w:name="_Toc474150995"/>
      <w:bookmarkStart w:id="2608" w:name="_Toc474152027"/>
      <w:bookmarkStart w:id="2609" w:name="_Toc474152307"/>
      <w:bookmarkStart w:id="2610" w:name="_Toc478419666"/>
      <w:bookmarkStart w:id="2611" w:name="_Toc478419986"/>
      <w:bookmarkStart w:id="2612" w:name="_Toc482975219"/>
      <w:bookmarkStart w:id="2613" w:name="_Toc483393350"/>
      <w:bookmarkStart w:id="2614" w:name="_Toc474145223"/>
      <w:bookmarkStart w:id="2615" w:name="_Toc474146467"/>
      <w:bookmarkStart w:id="2616" w:name="_Toc474146743"/>
      <w:bookmarkStart w:id="2617" w:name="_Toc474147019"/>
      <w:bookmarkStart w:id="2618" w:name="_Toc474147295"/>
      <w:bookmarkStart w:id="2619" w:name="_Toc474147571"/>
      <w:bookmarkStart w:id="2620" w:name="_Toc474147847"/>
      <w:bookmarkStart w:id="2621" w:name="_Toc474148119"/>
      <w:bookmarkStart w:id="2622" w:name="_Toc474150190"/>
      <w:bookmarkStart w:id="2623" w:name="_Toc474150470"/>
      <w:bookmarkStart w:id="2624" w:name="_Toc474150996"/>
      <w:bookmarkStart w:id="2625" w:name="_Toc474152028"/>
      <w:bookmarkStart w:id="2626" w:name="_Toc474152308"/>
      <w:bookmarkStart w:id="2627" w:name="_Toc478419667"/>
      <w:bookmarkStart w:id="2628" w:name="_Toc478419987"/>
      <w:bookmarkStart w:id="2629" w:name="_Toc482975220"/>
      <w:bookmarkStart w:id="2630" w:name="_Toc474145224"/>
      <w:bookmarkStart w:id="2631" w:name="_Toc474146468"/>
      <w:bookmarkStart w:id="2632" w:name="_Toc474146744"/>
      <w:bookmarkStart w:id="2633" w:name="_Toc474147020"/>
      <w:bookmarkStart w:id="2634" w:name="_Toc474147296"/>
      <w:bookmarkStart w:id="2635" w:name="_Toc474147572"/>
      <w:bookmarkStart w:id="2636" w:name="_Toc474147848"/>
      <w:bookmarkStart w:id="2637" w:name="_Toc474148120"/>
      <w:bookmarkStart w:id="2638" w:name="_Toc474150191"/>
      <w:bookmarkStart w:id="2639" w:name="_Toc474150471"/>
      <w:bookmarkStart w:id="2640" w:name="_Toc474150997"/>
      <w:bookmarkStart w:id="2641" w:name="_Toc474152029"/>
      <w:bookmarkStart w:id="2642" w:name="_Toc474152309"/>
      <w:bookmarkStart w:id="2643" w:name="_Toc478419668"/>
      <w:bookmarkStart w:id="2644" w:name="_Toc478419988"/>
      <w:bookmarkStart w:id="2645" w:name="_Toc482975221"/>
      <w:bookmarkStart w:id="2646" w:name="_Toc483393352"/>
      <w:bookmarkStart w:id="2647" w:name="_Toc474145225"/>
      <w:bookmarkStart w:id="2648" w:name="_Toc474146469"/>
      <w:bookmarkStart w:id="2649" w:name="_Toc474146745"/>
      <w:bookmarkStart w:id="2650" w:name="_Toc474147021"/>
      <w:bookmarkStart w:id="2651" w:name="_Toc474147297"/>
      <w:bookmarkStart w:id="2652" w:name="_Toc474147573"/>
      <w:bookmarkStart w:id="2653" w:name="_Toc474147849"/>
      <w:bookmarkStart w:id="2654" w:name="_Toc474148121"/>
      <w:bookmarkStart w:id="2655" w:name="_Toc474150192"/>
      <w:bookmarkStart w:id="2656" w:name="_Toc474150472"/>
      <w:bookmarkStart w:id="2657" w:name="_Toc474150998"/>
      <w:bookmarkStart w:id="2658" w:name="_Toc474152030"/>
      <w:bookmarkStart w:id="2659" w:name="_Toc474152310"/>
      <w:bookmarkStart w:id="2660" w:name="_Toc478419669"/>
      <w:bookmarkStart w:id="2661" w:name="_Toc478419989"/>
      <w:bookmarkStart w:id="2662" w:name="_Toc482975222"/>
      <w:bookmarkStart w:id="2663" w:name="_Toc474145226"/>
      <w:bookmarkStart w:id="2664" w:name="_Toc474146470"/>
      <w:bookmarkStart w:id="2665" w:name="_Toc474146746"/>
      <w:bookmarkStart w:id="2666" w:name="_Toc474147022"/>
      <w:bookmarkStart w:id="2667" w:name="_Toc474147298"/>
      <w:bookmarkStart w:id="2668" w:name="_Toc474147574"/>
      <w:bookmarkStart w:id="2669" w:name="_Toc474147850"/>
      <w:bookmarkStart w:id="2670" w:name="_Toc474148122"/>
      <w:bookmarkStart w:id="2671" w:name="_Toc474150193"/>
      <w:bookmarkStart w:id="2672" w:name="_Toc474150473"/>
      <w:bookmarkStart w:id="2673" w:name="_Toc474150999"/>
      <w:bookmarkStart w:id="2674" w:name="_Toc474152031"/>
      <w:bookmarkStart w:id="2675" w:name="_Toc474152311"/>
      <w:bookmarkStart w:id="2676" w:name="_Toc478419670"/>
      <w:bookmarkStart w:id="2677" w:name="_Toc478419990"/>
      <w:bookmarkStart w:id="2678" w:name="_Toc482975223"/>
      <w:bookmarkStart w:id="2679" w:name="_Toc483393354"/>
      <w:bookmarkStart w:id="2680" w:name="_Toc474145227"/>
      <w:bookmarkStart w:id="2681" w:name="_Toc474146471"/>
      <w:bookmarkStart w:id="2682" w:name="_Toc474146747"/>
      <w:bookmarkStart w:id="2683" w:name="_Toc474147023"/>
      <w:bookmarkStart w:id="2684" w:name="_Toc474147299"/>
      <w:bookmarkStart w:id="2685" w:name="_Toc474147575"/>
      <w:bookmarkStart w:id="2686" w:name="_Toc474147851"/>
      <w:bookmarkStart w:id="2687" w:name="_Toc474148123"/>
      <w:bookmarkStart w:id="2688" w:name="_Toc474150194"/>
      <w:bookmarkStart w:id="2689" w:name="_Toc474150474"/>
      <w:bookmarkStart w:id="2690" w:name="_Toc474151000"/>
      <w:bookmarkStart w:id="2691" w:name="_Toc474152032"/>
      <w:bookmarkStart w:id="2692" w:name="_Toc474152312"/>
      <w:bookmarkStart w:id="2693" w:name="_Toc478419671"/>
      <w:bookmarkStart w:id="2694" w:name="_Toc478419991"/>
      <w:bookmarkStart w:id="2695" w:name="_Toc482975224"/>
      <w:bookmarkStart w:id="2696" w:name="_Toc474145228"/>
      <w:bookmarkStart w:id="2697" w:name="_Toc474146472"/>
      <w:bookmarkStart w:id="2698" w:name="_Toc474146748"/>
      <w:bookmarkStart w:id="2699" w:name="_Toc474147024"/>
      <w:bookmarkStart w:id="2700" w:name="_Toc474147300"/>
      <w:bookmarkStart w:id="2701" w:name="_Toc474147576"/>
      <w:bookmarkStart w:id="2702" w:name="_Toc474147852"/>
      <w:bookmarkStart w:id="2703" w:name="_Toc474148124"/>
      <w:bookmarkStart w:id="2704" w:name="_Toc474150195"/>
      <w:bookmarkStart w:id="2705" w:name="_Toc474150475"/>
      <w:bookmarkStart w:id="2706" w:name="_Toc474151001"/>
      <w:bookmarkStart w:id="2707" w:name="_Toc474152033"/>
      <w:bookmarkStart w:id="2708" w:name="_Toc474152313"/>
      <w:bookmarkStart w:id="2709" w:name="_Toc478419672"/>
      <w:bookmarkStart w:id="2710" w:name="_Toc478419992"/>
      <w:bookmarkStart w:id="2711" w:name="_Toc482975225"/>
      <w:bookmarkStart w:id="2712" w:name="_Toc483393356"/>
      <w:bookmarkStart w:id="2713" w:name="_Toc474145229"/>
      <w:bookmarkStart w:id="2714" w:name="_Toc474146473"/>
      <w:bookmarkStart w:id="2715" w:name="_Toc474146749"/>
      <w:bookmarkStart w:id="2716" w:name="_Toc474147025"/>
      <w:bookmarkStart w:id="2717" w:name="_Toc474147301"/>
      <w:bookmarkStart w:id="2718" w:name="_Toc474147577"/>
      <w:bookmarkStart w:id="2719" w:name="_Toc474147853"/>
      <w:bookmarkStart w:id="2720" w:name="_Toc474148125"/>
      <w:bookmarkStart w:id="2721" w:name="_Toc474150196"/>
      <w:bookmarkStart w:id="2722" w:name="_Toc474150476"/>
      <w:bookmarkStart w:id="2723" w:name="_Toc474151002"/>
      <w:bookmarkStart w:id="2724" w:name="_Toc474152034"/>
      <w:bookmarkStart w:id="2725" w:name="_Toc474152314"/>
      <w:bookmarkStart w:id="2726" w:name="_Toc478419673"/>
      <w:bookmarkStart w:id="2727" w:name="_Toc478419993"/>
      <w:bookmarkStart w:id="2728" w:name="_Toc482975226"/>
      <w:bookmarkStart w:id="2729" w:name="_Toc474145230"/>
      <w:bookmarkStart w:id="2730" w:name="_Toc474146474"/>
      <w:bookmarkStart w:id="2731" w:name="_Toc474146750"/>
      <w:bookmarkStart w:id="2732" w:name="_Toc474147026"/>
      <w:bookmarkStart w:id="2733" w:name="_Toc474147302"/>
      <w:bookmarkStart w:id="2734" w:name="_Toc474147578"/>
      <w:bookmarkStart w:id="2735" w:name="_Toc474147854"/>
      <w:bookmarkStart w:id="2736" w:name="_Toc474148126"/>
      <w:bookmarkStart w:id="2737" w:name="_Toc474150197"/>
      <w:bookmarkStart w:id="2738" w:name="_Toc474150477"/>
      <w:bookmarkStart w:id="2739" w:name="_Toc474151003"/>
      <w:bookmarkStart w:id="2740" w:name="_Toc474152035"/>
      <w:bookmarkStart w:id="2741" w:name="_Toc474152315"/>
      <w:bookmarkStart w:id="2742" w:name="_Toc478419674"/>
      <w:bookmarkStart w:id="2743" w:name="_Toc478419994"/>
      <w:bookmarkStart w:id="2744" w:name="_Toc482975227"/>
      <w:bookmarkStart w:id="2745" w:name="_Toc483393358"/>
      <w:bookmarkStart w:id="2746" w:name="_Toc474145231"/>
      <w:bookmarkStart w:id="2747" w:name="_Toc474146475"/>
      <w:bookmarkStart w:id="2748" w:name="_Toc474146751"/>
      <w:bookmarkStart w:id="2749" w:name="_Toc474147027"/>
      <w:bookmarkStart w:id="2750" w:name="_Toc474147303"/>
      <w:bookmarkStart w:id="2751" w:name="_Toc474147579"/>
      <w:bookmarkStart w:id="2752" w:name="_Toc474147855"/>
      <w:bookmarkStart w:id="2753" w:name="_Toc474148127"/>
      <w:bookmarkStart w:id="2754" w:name="_Toc474150198"/>
      <w:bookmarkStart w:id="2755" w:name="_Toc474150478"/>
      <w:bookmarkStart w:id="2756" w:name="_Toc474151004"/>
      <w:bookmarkStart w:id="2757" w:name="_Toc474152036"/>
      <w:bookmarkStart w:id="2758" w:name="_Toc474152316"/>
      <w:bookmarkStart w:id="2759" w:name="_Toc478419675"/>
      <w:bookmarkStart w:id="2760" w:name="_Toc478419995"/>
      <w:bookmarkStart w:id="2761" w:name="_Toc482975228"/>
      <w:bookmarkStart w:id="2762" w:name="_Toc474145232"/>
      <w:bookmarkStart w:id="2763" w:name="_Toc474146476"/>
      <w:bookmarkStart w:id="2764" w:name="_Toc474146752"/>
      <w:bookmarkStart w:id="2765" w:name="_Toc474147028"/>
      <w:bookmarkStart w:id="2766" w:name="_Toc474147304"/>
      <w:bookmarkStart w:id="2767" w:name="_Toc474147580"/>
      <w:bookmarkStart w:id="2768" w:name="_Toc474147856"/>
      <w:bookmarkStart w:id="2769" w:name="_Toc474148128"/>
      <w:bookmarkStart w:id="2770" w:name="_Toc474150199"/>
      <w:bookmarkStart w:id="2771" w:name="_Toc474150479"/>
      <w:bookmarkStart w:id="2772" w:name="_Toc474151005"/>
      <w:bookmarkStart w:id="2773" w:name="_Toc474152037"/>
      <w:bookmarkStart w:id="2774" w:name="_Toc474152317"/>
      <w:bookmarkStart w:id="2775" w:name="_Toc478419676"/>
      <w:bookmarkStart w:id="2776" w:name="_Toc478419996"/>
      <w:bookmarkStart w:id="2777" w:name="_Toc482975229"/>
      <w:bookmarkStart w:id="2778" w:name="_Toc483393360"/>
      <w:bookmarkStart w:id="2779" w:name="_Toc474145233"/>
      <w:bookmarkStart w:id="2780" w:name="_Toc474146477"/>
      <w:bookmarkStart w:id="2781" w:name="_Toc474146753"/>
      <w:bookmarkStart w:id="2782" w:name="_Toc474147029"/>
      <w:bookmarkStart w:id="2783" w:name="_Toc474147305"/>
      <w:bookmarkStart w:id="2784" w:name="_Toc474147581"/>
      <w:bookmarkStart w:id="2785" w:name="_Toc474147857"/>
      <w:bookmarkStart w:id="2786" w:name="_Toc474148129"/>
      <w:bookmarkStart w:id="2787" w:name="_Toc474150200"/>
      <w:bookmarkStart w:id="2788" w:name="_Toc474150480"/>
      <w:bookmarkStart w:id="2789" w:name="_Toc474151006"/>
      <w:bookmarkStart w:id="2790" w:name="_Toc474152038"/>
      <w:bookmarkStart w:id="2791" w:name="_Toc474152318"/>
      <w:bookmarkStart w:id="2792" w:name="_Toc478419677"/>
      <w:bookmarkStart w:id="2793" w:name="_Toc478419997"/>
      <w:bookmarkStart w:id="2794" w:name="_Toc482975230"/>
      <w:bookmarkStart w:id="2795" w:name="_Toc474145234"/>
      <w:bookmarkStart w:id="2796" w:name="_Toc474146478"/>
      <w:bookmarkStart w:id="2797" w:name="_Toc474146754"/>
      <w:bookmarkStart w:id="2798" w:name="_Toc474147030"/>
      <w:bookmarkStart w:id="2799" w:name="_Toc474147306"/>
      <w:bookmarkStart w:id="2800" w:name="_Toc474147582"/>
      <w:bookmarkStart w:id="2801" w:name="_Toc474147858"/>
      <w:bookmarkStart w:id="2802" w:name="_Toc474148130"/>
      <w:bookmarkStart w:id="2803" w:name="_Toc474150201"/>
      <w:bookmarkStart w:id="2804" w:name="_Toc474150481"/>
      <w:bookmarkStart w:id="2805" w:name="_Toc474151007"/>
      <w:bookmarkStart w:id="2806" w:name="_Toc474152039"/>
      <w:bookmarkStart w:id="2807" w:name="_Toc474152319"/>
      <w:bookmarkStart w:id="2808" w:name="_Toc478419678"/>
      <w:bookmarkStart w:id="2809" w:name="_Toc478419998"/>
      <w:bookmarkStart w:id="2810" w:name="_Toc482975231"/>
      <w:bookmarkStart w:id="2811" w:name="_Toc483393362"/>
      <w:bookmarkStart w:id="2812" w:name="_Toc474145235"/>
      <w:bookmarkStart w:id="2813" w:name="_Toc474146479"/>
      <w:bookmarkStart w:id="2814" w:name="_Toc474146755"/>
      <w:bookmarkStart w:id="2815" w:name="_Toc474147031"/>
      <w:bookmarkStart w:id="2816" w:name="_Toc474147307"/>
      <w:bookmarkStart w:id="2817" w:name="_Toc474147583"/>
      <w:bookmarkStart w:id="2818" w:name="_Toc474147859"/>
      <w:bookmarkStart w:id="2819" w:name="_Toc474148131"/>
      <w:bookmarkStart w:id="2820" w:name="_Toc474150202"/>
      <w:bookmarkStart w:id="2821" w:name="_Toc474150482"/>
      <w:bookmarkStart w:id="2822" w:name="_Toc474151008"/>
      <w:bookmarkStart w:id="2823" w:name="_Toc474152040"/>
      <w:bookmarkStart w:id="2824" w:name="_Toc474152320"/>
      <w:bookmarkStart w:id="2825" w:name="_Toc478419679"/>
      <w:bookmarkStart w:id="2826" w:name="_Toc478419999"/>
      <w:bookmarkStart w:id="2827" w:name="_Toc482975232"/>
      <w:bookmarkStart w:id="2828" w:name="_Toc474145236"/>
      <w:bookmarkStart w:id="2829" w:name="_Toc474146480"/>
      <w:bookmarkStart w:id="2830" w:name="_Toc474146756"/>
      <w:bookmarkStart w:id="2831" w:name="_Toc474147032"/>
      <w:bookmarkStart w:id="2832" w:name="_Toc474147308"/>
      <w:bookmarkStart w:id="2833" w:name="_Toc474147584"/>
      <w:bookmarkStart w:id="2834" w:name="_Toc474147860"/>
      <w:bookmarkStart w:id="2835" w:name="_Toc474148132"/>
      <w:bookmarkStart w:id="2836" w:name="_Toc474150203"/>
      <w:bookmarkStart w:id="2837" w:name="_Toc474150483"/>
      <w:bookmarkStart w:id="2838" w:name="_Toc474151009"/>
      <w:bookmarkStart w:id="2839" w:name="_Toc474152041"/>
      <w:bookmarkStart w:id="2840" w:name="_Toc474152321"/>
      <w:bookmarkStart w:id="2841" w:name="_Toc478419680"/>
      <w:bookmarkStart w:id="2842" w:name="_Toc478420000"/>
      <w:bookmarkStart w:id="2843" w:name="_Toc482975233"/>
      <w:bookmarkStart w:id="2844" w:name="_Toc483393364"/>
      <w:bookmarkStart w:id="2845" w:name="_Toc474145237"/>
      <w:bookmarkStart w:id="2846" w:name="_Toc474146481"/>
      <w:bookmarkStart w:id="2847" w:name="_Toc474146757"/>
      <w:bookmarkStart w:id="2848" w:name="_Toc474147033"/>
      <w:bookmarkStart w:id="2849" w:name="_Toc474147309"/>
      <w:bookmarkStart w:id="2850" w:name="_Toc474147585"/>
      <w:bookmarkStart w:id="2851" w:name="_Toc474147861"/>
      <w:bookmarkStart w:id="2852" w:name="_Toc474148133"/>
      <w:bookmarkStart w:id="2853" w:name="_Toc474150204"/>
      <w:bookmarkStart w:id="2854" w:name="_Toc474150484"/>
      <w:bookmarkStart w:id="2855" w:name="_Toc474151010"/>
      <w:bookmarkStart w:id="2856" w:name="_Toc474152042"/>
      <w:bookmarkStart w:id="2857" w:name="_Toc474152322"/>
      <w:bookmarkStart w:id="2858" w:name="_Toc478419681"/>
      <w:bookmarkStart w:id="2859" w:name="_Toc478420001"/>
      <w:bookmarkStart w:id="2860" w:name="_Toc482975234"/>
      <w:bookmarkStart w:id="2861" w:name="_Toc474145238"/>
      <w:bookmarkStart w:id="2862" w:name="_Toc474146482"/>
      <w:bookmarkStart w:id="2863" w:name="_Toc474146758"/>
      <w:bookmarkStart w:id="2864" w:name="_Toc474147034"/>
      <w:bookmarkStart w:id="2865" w:name="_Toc474147310"/>
      <w:bookmarkStart w:id="2866" w:name="_Toc474147586"/>
      <w:bookmarkStart w:id="2867" w:name="_Toc474147862"/>
      <w:bookmarkStart w:id="2868" w:name="_Toc474148134"/>
      <w:bookmarkStart w:id="2869" w:name="_Toc474150205"/>
      <w:bookmarkStart w:id="2870" w:name="_Toc474150485"/>
      <w:bookmarkStart w:id="2871" w:name="_Toc474151011"/>
      <w:bookmarkStart w:id="2872" w:name="_Toc474152043"/>
      <w:bookmarkStart w:id="2873" w:name="_Toc474152323"/>
      <w:bookmarkStart w:id="2874" w:name="_Toc478419682"/>
      <w:bookmarkStart w:id="2875" w:name="_Toc478420002"/>
      <w:bookmarkStart w:id="2876" w:name="_Toc482975235"/>
      <w:bookmarkStart w:id="2877" w:name="_Toc483393366"/>
      <w:bookmarkStart w:id="2878" w:name="_Toc474145239"/>
      <w:bookmarkStart w:id="2879" w:name="_Toc474146483"/>
      <w:bookmarkStart w:id="2880" w:name="_Toc474146759"/>
      <w:bookmarkStart w:id="2881" w:name="_Toc474147035"/>
      <w:bookmarkStart w:id="2882" w:name="_Toc474147311"/>
      <w:bookmarkStart w:id="2883" w:name="_Toc474147587"/>
      <w:bookmarkStart w:id="2884" w:name="_Toc474147863"/>
      <w:bookmarkStart w:id="2885" w:name="_Toc474148135"/>
      <w:bookmarkStart w:id="2886" w:name="_Toc474150206"/>
      <w:bookmarkStart w:id="2887" w:name="_Toc474150486"/>
      <w:bookmarkStart w:id="2888" w:name="_Toc474151012"/>
      <w:bookmarkStart w:id="2889" w:name="_Toc474152044"/>
      <w:bookmarkStart w:id="2890" w:name="_Toc474152324"/>
      <w:bookmarkStart w:id="2891" w:name="_Toc478419683"/>
      <w:bookmarkStart w:id="2892" w:name="_Toc478420003"/>
      <w:bookmarkStart w:id="2893" w:name="_Toc482975236"/>
      <w:bookmarkStart w:id="2894" w:name="_Toc474145240"/>
      <w:bookmarkStart w:id="2895" w:name="_Toc474146484"/>
      <w:bookmarkStart w:id="2896" w:name="_Toc474146760"/>
      <w:bookmarkStart w:id="2897" w:name="_Toc474147036"/>
      <w:bookmarkStart w:id="2898" w:name="_Toc474147312"/>
      <w:bookmarkStart w:id="2899" w:name="_Toc474147588"/>
      <w:bookmarkStart w:id="2900" w:name="_Toc474147864"/>
      <w:bookmarkStart w:id="2901" w:name="_Toc474148136"/>
      <w:bookmarkStart w:id="2902" w:name="_Toc474150207"/>
      <w:bookmarkStart w:id="2903" w:name="_Toc474150487"/>
      <w:bookmarkStart w:id="2904" w:name="_Toc474151013"/>
      <w:bookmarkStart w:id="2905" w:name="_Toc474152045"/>
      <w:bookmarkStart w:id="2906" w:name="_Toc474152325"/>
      <w:bookmarkStart w:id="2907" w:name="_Toc478419684"/>
      <w:bookmarkStart w:id="2908" w:name="_Toc478420004"/>
      <w:bookmarkStart w:id="2909" w:name="_Toc482975237"/>
      <w:bookmarkStart w:id="2910" w:name="_Toc483393368"/>
      <w:bookmarkStart w:id="2911" w:name="_Toc474145241"/>
      <w:bookmarkStart w:id="2912" w:name="_Toc474146485"/>
      <w:bookmarkStart w:id="2913" w:name="_Toc474146761"/>
      <w:bookmarkStart w:id="2914" w:name="_Toc474147037"/>
      <w:bookmarkStart w:id="2915" w:name="_Toc474147313"/>
      <w:bookmarkStart w:id="2916" w:name="_Toc474147589"/>
      <w:bookmarkStart w:id="2917" w:name="_Toc474147865"/>
      <w:bookmarkStart w:id="2918" w:name="_Toc474148137"/>
      <w:bookmarkStart w:id="2919" w:name="_Toc474150208"/>
      <w:bookmarkStart w:id="2920" w:name="_Toc474150488"/>
      <w:bookmarkStart w:id="2921" w:name="_Toc474151014"/>
      <w:bookmarkStart w:id="2922" w:name="_Toc474152046"/>
      <w:bookmarkStart w:id="2923" w:name="_Toc474152326"/>
      <w:bookmarkStart w:id="2924" w:name="_Toc478419685"/>
      <w:bookmarkStart w:id="2925" w:name="_Toc478420005"/>
      <w:bookmarkStart w:id="2926" w:name="_Toc482975238"/>
      <w:bookmarkStart w:id="2927" w:name="_Toc474145242"/>
      <w:bookmarkStart w:id="2928" w:name="_Toc474146486"/>
      <w:bookmarkStart w:id="2929" w:name="_Toc474146762"/>
      <w:bookmarkStart w:id="2930" w:name="_Toc474147038"/>
      <w:bookmarkStart w:id="2931" w:name="_Toc474147314"/>
      <w:bookmarkStart w:id="2932" w:name="_Toc474147590"/>
      <w:bookmarkStart w:id="2933" w:name="_Toc474147866"/>
      <w:bookmarkStart w:id="2934" w:name="_Toc474148138"/>
      <w:bookmarkStart w:id="2935" w:name="_Toc474150209"/>
      <w:bookmarkStart w:id="2936" w:name="_Toc474150489"/>
      <w:bookmarkStart w:id="2937" w:name="_Toc474151015"/>
      <w:bookmarkStart w:id="2938" w:name="_Toc474152047"/>
      <w:bookmarkStart w:id="2939" w:name="_Toc474152327"/>
      <w:bookmarkStart w:id="2940" w:name="_Toc478419686"/>
      <w:bookmarkStart w:id="2941" w:name="_Toc478420006"/>
      <w:bookmarkStart w:id="2942" w:name="_Toc482975239"/>
      <w:bookmarkStart w:id="2943" w:name="_Toc483393370"/>
      <w:bookmarkStart w:id="2944" w:name="_Toc474145243"/>
      <w:bookmarkStart w:id="2945" w:name="_Toc474146487"/>
      <w:bookmarkStart w:id="2946" w:name="_Toc474146763"/>
      <w:bookmarkStart w:id="2947" w:name="_Toc474147039"/>
      <w:bookmarkStart w:id="2948" w:name="_Toc474147315"/>
      <w:bookmarkStart w:id="2949" w:name="_Toc474147591"/>
      <w:bookmarkStart w:id="2950" w:name="_Toc474147867"/>
      <w:bookmarkStart w:id="2951" w:name="_Toc474148139"/>
      <w:bookmarkStart w:id="2952" w:name="_Toc474150210"/>
      <w:bookmarkStart w:id="2953" w:name="_Toc474150490"/>
      <w:bookmarkStart w:id="2954" w:name="_Toc474151016"/>
      <w:bookmarkStart w:id="2955" w:name="_Toc474152048"/>
      <w:bookmarkStart w:id="2956" w:name="_Toc474152328"/>
      <w:bookmarkStart w:id="2957" w:name="_Toc478419687"/>
      <w:bookmarkStart w:id="2958" w:name="_Toc478420007"/>
      <w:bookmarkStart w:id="2959" w:name="_Toc482975240"/>
      <w:bookmarkStart w:id="2960" w:name="_Toc474145244"/>
      <w:bookmarkStart w:id="2961" w:name="_Toc474146488"/>
      <w:bookmarkStart w:id="2962" w:name="_Toc474146764"/>
      <w:bookmarkStart w:id="2963" w:name="_Toc474147040"/>
      <w:bookmarkStart w:id="2964" w:name="_Toc474147316"/>
      <w:bookmarkStart w:id="2965" w:name="_Toc474147592"/>
      <w:bookmarkStart w:id="2966" w:name="_Toc474147868"/>
      <w:bookmarkStart w:id="2967" w:name="_Toc474148140"/>
      <w:bookmarkStart w:id="2968" w:name="_Toc474150211"/>
      <w:bookmarkStart w:id="2969" w:name="_Toc474150491"/>
      <w:bookmarkStart w:id="2970" w:name="_Toc474151017"/>
      <w:bookmarkStart w:id="2971" w:name="_Toc474152049"/>
      <w:bookmarkStart w:id="2972" w:name="_Toc474152329"/>
      <w:bookmarkStart w:id="2973" w:name="_Toc478419688"/>
      <w:bookmarkStart w:id="2974" w:name="_Toc478420008"/>
      <w:bookmarkStart w:id="2975" w:name="_Toc482975241"/>
      <w:bookmarkStart w:id="2976" w:name="_Toc483393372"/>
      <w:bookmarkStart w:id="2977" w:name="_Toc474145245"/>
      <w:bookmarkStart w:id="2978" w:name="_Toc474146489"/>
      <w:bookmarkStart w:id="2979" w:name="_Toc474146765"/>
      <w:bookmarkStart w:id="2980" w:name="_Toc474147041"/>
      <w:bookmarkStart w:id="2981" w:name="_Toc474147317"/>
      <w:bookmarkStart w:id="2982" w:name="_Toc474147593"/>
      <w:bookmarkStart w:id="2983" w:name="_Toc474147869"/>
      <w:bookmarkStart w:id="2984" w:name="_Toc474148141"/>
      <w:bookmarkStart w:id="2985" w:name="_Toc474150212"/>
      <w:bookmarkStart w:id="2986" w:name="_Toc474150492"/>
      <w:bookmarkStart w:id="2987" w:name="_Toc474151018"/>
      <w:bookmarkStart w:id="2988" w:name="_Toc474152050"/>
      <w:bookmarkStart w:id="2989" w:name="_Toc474152330"/>
      <w:bookmarkStart w:id="2990" w:name="_Toc478419689"/>
      <w:bookmarkStart w:id="2991" w:name="_Toc478420009"/>
      <w:bookmarkStart w:id="2992" w:name="_Toc482975242"/>
      <w:bookmarkStart w:id="2993" w:name="_Toc473216442"/>
      <w:bookmarkStart w:id="2994" w:name="_Toc473315759"/>
      <w:bookmarkStart w:id="2995" w:name="_Toc473316409"/>
      <w:bookmarkStart w:id="2996" w:name="_Toc474145246"/>
      <w:bookmarkStart w:id="2997" w:name="_Toc474146490"/>
      <w:bookmarkStart w:id="2998" w:name="_Toc474146766"/>
      <w:bookmarkStart w:id="2999" w:name="_Toc474147042"/>
      <w:bookmarkStart w:id="3000" w:name="_Toc474147318"/>
      <w:bookmarkStart w:id="3001" w:name="_Toc474147594"/>
      <w:bookmarkStart w:id="3002" w:name="_Toc474147870"/>
      <w:bookmarkStart w:id="3003" w:name="_Toc474148142"/>
      <w:bookmarkStart w:id="3004" w:name="_Toc474150213"/>
      <w:bookmarkStart w:id="3005" w:name="_Toc474150493"/>
      <w:bookmarkStart w:id="3006" w:name="_Toc474151019"/>
      <w:bookmarkStart w:id="3007" w:name="_Toc474152051"/>
      <w:bookmarkStart w:id="3008" w:name="_Toc474152331"/>
      <w:bookmarkStart w:id="3009" w:name="_Toc478419690"/>
      <w:bookmarkStart w:id="3010" w:name="_Toc478420010"/>
      <w:bookmarkStart w:id="3011" w:name="_Toc482975243"/>
      <w:bookmarkStart w:id="3012" w:name="_Toc483393374"/>
      <w:bookmarkStart w:id="3013" w:name="_Toc473315760"/>
      <w:bookmarkStart w:id="3014" w:name="_Toc473316410"/>
      <w:bookmarkStart w:id="3015" w:name="_Toc474145247"/>
      <w:bookmarkStart w:id="3016" w:name="_Toc474146491"/>
      <w:bookmarkStart w:id="3017" w:name="_Toc474146767"/>
      <w:bookmarkStart w:id="3018" w:name="_Toc474147043"/>
      <w:bookmarkStart w:id="3019" w:name="_Toc474147319"/>
      <w:bookmarkStart w:id="3020" w:name="_Toc474147595"/>
      <w:bookmarkStart w:id="3021" w:name="_Toc474147871"/>
      <w:bookmarkStart w:id="3022" w:name="_Toc474148143"/>
      <w:bookmarkStart w:id="3023" w:name="_Toc474150214"/>
      <w:bookmarkStart w:id="3024" w:name="_Toc474150494"/>
      <w:bookmarkStart w:id="3025" w:name="_Toc474151020"/>
      <w:bookmarkStart w:id="3026" w:name="_Toc474152052"/>
      <w:bookmarkStart w:id="3027" w:name="_Toc474152332"/>
      <w:bookmarkStart w:id="3028" w:name="_Toc478419691"/>
      <w:bookmarkStart w:id="3029" w:name="_Toc478420011"/>
      <w:bookmarkStart w:id="3030" w:name="_Toc482975244"/>
      <w:bookmarkStart w:id="3031" w:name="_Toc473216444"/>
      <w:bookmarkStart w:id="3032" w:name="_Toc473315761"/>
      <w:bookmarkStart w:id="3033" w:name="_Toc473316411"/>
      <w:bookmarkStart w:id="3034" w:name="_Toc474145248"/>
      <w:bookmarkStart w:id="3035" w:name="_Toc474146492"/>
      <w:bookmarkStart w:id="3036" w:name="_Toc474146768"/>
      <w:bookmarkStart w:id="3037" w:name="_Toc474147044"/>
      <w:bookmarkStart w:id="3038" w:name="_Toc474147320"/>
      <w:bookmarkStart w:id="3039" w:name="_Toc474147596"/>
      <w:bookmarkStart w:id="3040" w:name="_Toc474147872"/>
      <w:bookmarkStart w:id="3041" w:name="_Toc474148144"/>
      <w:bookmarkStart w:id="3042" w:name="_Toc474150215"/>
      <w:bookmarkStart w:id="3043" w:name="_Toc474150495"/>
      <w:bookmarkStart w:id="3044" w:name="_Toc474151021"/>
      <w:bookmarkStart w:id="3045" w:name="_Toc474152053"/>
      <w:bookmarkStart w:id="3046" w:name="_Toc474152333"/>
      <w:bookmarkStart w:id="3047" w:name="_Toc478419692"/>
      <w:bookmarkStart w:id="3048" w:name="_Toc478420012"/>
      <w:bookmarkStart w:id="3049" w:name="_Toc482975245"/>
      <w:bookmarkStart w:id="3050" w:name="_Toc483393376"/>
      <w:bookmarkStart w:id="3051" w:name="_Toc474145249"/>
      <w:bookmarkStart w:id="3052" w:name="_Toc474146493"/>
      <w:bookmarkStart w:id="3053" w:name="_Toc474146769"/>
      <w:bookmarkStart w:id="3054" w:name="_Toc474147045"/>
      <w:bookmarkStart w:id="3055" w:name="_Toc474147321"/>
      <w:bookmarkStart w:id="3056" w:name="_Toc474147597"/>
      <w:bookmarkStart w:id="3057" w:name="_Toc474147873"/>
      <w:bookmarkStart w:id="3058" w:name="_Toc474148145"/>
      <w:bookmarkStart w:id="3059" w:name="_Toc474150216"/>
      <w:bookmarkStart w:id="3060" w:name="_Toc474150496"/>
      <w:bookmarkStart w:id="3061" w:name="_Toc474151022"/>
      <w:bookmarkStart w:id="3062" w:name="_Toc474152054"/>
      <w:bookmarkStart w:id="3063" w:name="_Toc474152334"/>
      <w:bookmarkStart w:id="3064" w:name="_Toc478419693"/>
      <w:bookmarkStart w:id="3065" w:name="_Toc478420013"/>
      <w:bookmarkStart w:id="3066" w:name="_Toc482975246"/>
      <w:bookmarkStart w:id="3067" w:name="_Toc474145250"/>
      <w:bookmarkStart w:id="3068" w:name="_Toc474146494"/>
      <w:bookmarkStart w:id="3069" w:name="_Toc474146770"/>
      <w:bookmarkStart w:id="3070" w:name="_Toc474147046"/>
      <w:bookmarkStart w:id="3071" w:name="_Toc474147322"/>
      <w:bookmarkStart w:id="3072" w:name="_Toc474147598"/>
      <w:bookmarkStart w:id="3073" w:name="_Toc474147874"/>
      <w:bookmarkStart w:id="3074" w:name="_Toc474148146"/>
      <w:bookmarkStart w:id="3075" w:name="_Toc474150217"/>
      <w:bookmarkStart w:id="3076" w:name="_Toc474150497"/>
      <w:bookmarkStart w:id="3077" w:name="_Toc474151023"/>
      <w:bookmarkStart w:id="3078" w:name="_Toc474152055"/>
      <w:bookmarkStart w:id="3079" w:name="_Toc474152335"/>
      <w:bookmarkStart w:id="3080" w:name="_Toc478419694"/>
      <w:bookmarkStart w:id="3081" w:name="_Toc478420014"/>
      <w:bookmarkStart w:id="3082" w:name="_Toc482975247"/>
      <w:bookmarkStart w:id="3083" w:name="_Toc483393378"/>
      <w:bookmarkStart w:id="3084" w:name="_Toc474145251"/>
      <w:bookmarkStart w:id="3085" w:name="_Toc474146495"/>
      <w:bookmarkStart w:id="3086" w:name="_Toc474146771"/>
      <w:bookmarkStart w:id="3087" w:name="_Toc474147047"/>
      <w:bookmarkStart w:id="3088" w:name="_Toc474147323"/>
      <w:bookmarkStart w:id="3089" w:name="_Toc474147599"/>
      <w:bookmarkStart w:id="3090" w:name="_Toc474147875"/>
      <w:bookmarkStart w:id="3091" w:name="_Toc474148147"/>
      <w:bookmarkStart w:id="3092" w:name="_Toc474150218"/>
      <w:bookmarkStart w:id="3093" w:name="_Toc474150498"/>
      <w:bookmarkStart w:id="3094" w:name="_Toc474151024"/>
      <w:bookmarkStart w:id="3095" w:name="_Toc474152056"/>
      <w:bookmarkStart w:id="3096" w:name="_Toc474152336"/>
      <w:bookmarkStart w:id="3097" w:name="_Toc478419695"/>
      <w:bookmarkStart w:id="3098" w:name="_Toc478420015"/>
      <w:bookmarkStart w:id="3099" w:name="_Toc482975248"/>
      <w:bookmarkStart w:id="3100" w:name="_Toc474145252"/>
      <w:bookmarkStart w:id="3101" w:name="_Toc474146496"/>
      <w:bookmarkStart w:id="3102" w:name="_Toc474146772"/>
      <w:bookmarkStart w:id="3103" w:name="_Toc474147048"/>
      <w:bookmarkStart w:id="3104" w:name="_Toc474147324"/>
      <w:bookmarkStart w:id="3105" w:name="_Toc474147600"/>
      <w:bookmarkStart w:id="3106" w:name="_Toc474147876"/>
      <w:bookmarkStart w:id="3107" w:name="_Toc474148148"/>
      <w:bookmarkStart w:id="3108" w:name="_Toc474150219"/>
      <w:bookmarkStart w:id="3109" w:name="_Toc474150499"/>
      <w:bookmarkStart w:id="3110" w:name="_Toc474151025"/>
      <w:bookmarkStart w:id="3111" w:name="_Toc474152057"/>
      <w:bookmarkStart w:id="3112" w:name="_Toc474152337"/>
      <w:bookmarkStart w:id="3113" w:name="_Toc478419696"/>
      <w:bookmarkStart w:id="3114" w:name="_Toc478420016"/>
      <w:bookmarkStart w:id="3115" w:name="_Toc482975249"/>
      <w:bookmarkStart w:id="3116" w:name="_Toc483393380"/>
      <w:bookmarkStart w:id="3117" w:name="_Toc474145253"/>
      <w:bookmarkStart w:id="3118" w:name="_Toc474146497"/>
      <w:bookmarkStart w:id="3119" w:name="_Toc474146773"/>
      <w:bookmarkStart w:id="3120" w:name="_Toc474147049"/>
      <w:bookmarkStart w:id="3121" w:name="_Toc474147325"/>
      <w:bookmarkStart w:id="3122" w:name="_Toc474147601"/>
      <w:bookmarkStart w:id="3123" w:name="_Toc474147877"/>
      <w:bookmarkStart w:id="3124" w:name="_Toc474148149"/>
      <w:bookmarkStart w:id="3125" w:name="_Toc474150220"/>
      <w:bookmarkStart w:id="3126" w:name="_Toc474150500"/>
      <w:bookmarkStart w:id="3127" w:name="_Toc474151026"/>
      <w:bookmarkStart w:id="3128" w:name="_Toc474152058"/>
      <w:bookmarkStart w:id="3129" w:name="_Toc474152338"/>
      <w:bookmarkStart w:id="3130" w:name="_Toc478419697"/>
      <w:bookmarkStart w:id="3131" w:name="_Toc478420017"/>
      <w:bookmarkStart w:id="3132" w:name="_Toc482975250"/>
      <w:bookmarkStart w:id="3133" w:name="_Toc474145254"/>
      <w:bookmarkStart w:id="3134" w:name="_Toc474146498"/>
      <w:bookmarkStart w:id="3135" w:name="_Toc474146774"/>
      <w:bookmarkStart w:id="3136" w:name="_Toc474147050"/>
      <w:bookmarkStart w:id="3137" w:name="_Toc474147326"/>
      <w:bookmarkStart w:id="3138" w:name="_Toc474147602"/>
      <w:bookmarkStart w:id="3139" w:name="_Toc474147878"/>
      <w:bookmarkStart w:id="3140" w:name="_Toc474148150"/>
      <w:bookmarkStart w:id="3141" w:name="_Toc474150221"/>
      <w:bookmarkStart w:id="3142" w:name="_Toc474150501"/>
      <w:bookmarkStart w:id="3143" w:name="_Toc474151027"/>
      <w:bookmarkStart w:id="3144" w:name="_Toc474152059"/>
      <w:bookmarkStart w:id="3145" w:name="_Toc474152339"/>
      <w:bookmarkStart w:id="3146" w:name="_Toc478419698"/>
      <w:bookmarkStart w:id="3147" w:name="_Toc478420018"/>
      <w:bookmarkStart w:id="3148" w:name="_Toc482975251"/>
      <w:bookmarkStart w:id="3149" w:name="_Toc474145255"/>
      <w:bookmarkStart w:id="3150" w:name="_Toc474146499"/>
      <w:bookmarkStart w:id="3151" w:name="_Toc474146775"/>
      <w:bookmarkStart w:id="3152" w:name="_Toc474147051"/>
      <w:bookmarkStart w:id="3153" w:name="_Toc474147327"/>
      <w:bookmarkStart w:id="3154" w:name="_Toc474147603"/>
      <w:bookmarkStart w:id="3155" w:name="_Toc474147879"/>
      <w:bookmarkStart w:id="3156" w:name="_Toc474148151"/>
      <w:bookmarkStart w:id="3157" w:name="_Toc474150222"/>
      <w:bookmarkStart w:id="3158" w:name="_Toc474150502"/>
      <w:bookmarkStart w:id="3159" w:name="_Toc474151028"/>
      <w:bookmarkStart w:id="3160" w:name="_Toc474152060"/>
      <w:bookmarkStart w:id="3161" w:name="_Toc474152340"/>
      <w:bookmarkStart w:id="3162" w:name="_Toc478419699"/>
      <w:bookmarkStart w:id="3163" w:name="_Toc478420019"/>
      <w:bookmarkStart w:id="3164" w:name="_Toc482975252"/>
      <w:bookmarkStart w:id="3165" w:name="_Toc474145256"/>
      <w:bookmarkStart w:id="3166" w:name="_Toc474146500"/>
      <w:bookmarkStart w:id="3167" w:name="_Toc474146776"/>
      <w:bookmarkStart w:id="3168" w:name="_Toc474147052"/>
      <w:bookmarkStart w:id="3169" w:name="_Toc474147328"/>
      <w:bookmarkStart w:id="3170" w:name="_Toc474147604"/>
      <w:bookmarkStart w:id="3171" w:name="_Toc474147880"/>
      <w:bookmarkStart w:id="3172" w:name="_Toc474148152"/>
      <w:bookmarkStart w:id="3173" w:name="_Toc474150223"/>
      <w:bookmarkStart w:id="3174" w:name="_Toc474150503"/>
      <w:bookmarkStart w:id="3175" w:name="_Toc474151029"/>
      <w:bookmarkStart w:id="3176" w:name="_Toc474152061"/>
      <w:bookmarkStart w:id="3177" w:name="_Toc474152341"/>
      <w:bookmarkStart w:id="3178" w:name="_Toc478419700"/>
      <w:bookmarkStart w:id="3179" w:name="_Toc478420020"/>
      <w:bookmarkStart w:id="3180" w:name="_Toc482975253"/>
      <w:bookmarkStart w:id="3181" w:name="_Toc473216446"/>
      <w:bookmarkStart w:id="3182" w:name="_Toc473315763"/>
      <w:bookmarkStart w:id="3183" w:name="_Toc473316413"/>
      <w:bookmarkStart w:id="3184" w:name="_Toc474145257"/>
      <w:bookmarkStart w:id="3185" w:name="_Toc474146501"/>
      <w:bookmarkStart w:id="3186" w:name="_Toc474146777"/>
      <w:bookmarkStart w:id="3187" w:name="_Toc474147053"/>
      <w:bookmarkStart w:id="3188" w:name="_Toc474147329"/>
      <w:bookmarkStart w:id="3189" w:name="_Toc474147605"/>
      <w:bookmarkStart w:id="3190" w:name="_Toc474147881"/>
      <w:bookmarkStart w:id="3191" w:name="_Toc474148153"/>
      <w:bookmarkStart w:id="3192" w:name="_Toc474150224"/>
      <w:bookmarkStart w:id="3193" w:name="_Toc474150504"/>
      <w:bookmarkStart w:id="3194" w:name="_Toc474151030"/>
      <w:bookmarkStart w:id="3195" w:name="_Toc474152062"/>
      <w:bookmarkStart w:id="3196" w:name="_Toc474152342"/>
      <w:bookmarkStart w:id="3197" w:name="_Toc478419701"/>
      <w:bookmarkStart w:id="3198" w:name="_Toc478420021"/>
      <w:bookmarkStart w:id="3199" w:name="_Toc482975254"/>
      <w:bookmarkStart w:id="3200" w:name="_Toc483393385"/>
      <w:bookmarkStart w:id="3201" w:name="_Toc474151031"/>
      <w:bookmarkStart w:id="3202" w:name="_Ref474151105"/>
      <w:bookmarkStart w:id="3203" w:name="_Toc482975255"/>
      <w:bookmarkStart w:id="3204" w:name="_Toc522772455"/>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r>
        <w:lastRenderedPageBreak/>
        <w:t>Exceptions to these Rules</w:t>
      </w:r>
      <w:bookmarkEnd w:id="3201"/>
      <w:bookmarkEnd w:id="3202"/>
      <w:bookmarkEnd w:id="3203"/>
      <w:bookmarkEnd w:id="3204"/>
    </w:p>
    <w:p w14:paraId="0D386A21" w14:textId="77777777" w:rsidR="00E26552" w:rsidRDefault="008C2D0B">
      <w:pPr>
        <w:pStyle w:val="ListParagraph"/>
      </w:pPr>
      <w:r>
        <w:t xml:space="preserve">The Calculation Agent shall apply the method described </w:t>
      </w:r>
      <w:r>
        <w:t>above for the composition and calculation of the indices. However it cannot be excluded that the market environment, supervisory, legal, financial or tax reasons may require unforeseen changes to be made to this method. Any such changes will be made in con</w:t>
      </w:r>
      <w:r>
        <w:t>junction with the Index Management Committee and if appropriate, after consultation with the Index Consultative Group.</w:t>
      </w:r>
    </w:p>
    <w:p w14:paraId="0D386A22" w14:textId="77777777" w:rsidR="00E26552" w:rsidRDefault="008C2D0B">
      <w:pPr>
        <w:pStyle w:val="ListParagraph"/>
      </w:pPr>
      <w:r>
        <w:t>The ROBO Global</w:t>
      </w:r>
      <w:r>
        <w:rPr>
          <w:vertAlign w:val="superscript"/>
        </w:rPr>
        <w:t xml:space="preserve">® </w:t>
      </w:r>
      <w:r>
        <w:t>Index Management Committee may prescribe changes to the selection criteria and other rules governing the indices and the method applied to calculate the indices, which it deems to be necessary and desirable in order to prevent material errors or to remedy,</w:t>
      </w:r>
      <w:r>
        <w:t xml:space="preserve"> correct or supplement the rules currently described in these Guidelines. </w:t>
      </w:r>
    </w:p>
    <w:p w14:paraId="0D386A23" w14:textId="77777777" w:rsidR="00E26552" w:rsidRDefault="008C2D0B">
      <w:pPr>
        <w:pStyle w:val="ListParagraph"/>
      </w:pPr>
      <w:r>
        <w:t>ROBO Global</w:t>
      </w:r>
      <w:r>
        <w:rPr>
          <w:vertAlign w:val="superscript"/>
        </w:rPr>
        <w:t xml:space="preserve">® </w:t>
      </w:r>
      <w:r>
        <w:t>and the Calculation Agent shall ensure that any amendments to the methodology are updated and published as soon as possible after any changes to the indices are impleme</w:t>
      </w:r>
      <w:r>
        <w:t>nted and shall notify all persons who have licensed the use of the indices as far in advance of such implementation as reasonably practicable.</w:t>
      </w:r>
    </w:p>
    <w:p w14:paraId="0D386A24" w14:textId="77777777" w:rsidR="00E26552" w:rsidRDefault="008C2D0B">
      <w:pPr>
        <w:pStyle w:val="ListParagraph"/>
      </w:pPr>
      <w:r>
        <w:t xml:space="preserve">Despite modifications and changes, the Calculation Agent will take the appropriate steps to ensure a calculation </w:t>
      </w:r>
      <w:r>
        <w:t xml:space="preserve">method is applied that is consistent with the method described above. </w:t>
      </w:r>
    </w:p>
    <w:p w14:paraId="0D386A25" w14:textId="77777777" w:rsidR="00E26552" w:rsidRDefault="008C2D0B">
      <w:pPr>
        <w:pStyle w:val="Heading1"/>
      </w:pPr>
      <w:r>
        <w:br w:type="page"/>
      </w:r>
      <w:r>
        <w:lastRenderedPageBreak/>
        <w:t xml:space="preserve"> </w:t>
      </w:r>
      <w:bookmarkStart w:id="3205" w:name="_Toc473315765"/>
      <w:bookmarkStart w:id="3206" w:name="_Toc473316415"/>
      <w:bookmarkStart w:id="3207" w:name="_Toc474145259"/>
      <w:bookmarkStart w:id="3208" w:name="_Toc474146503"/>
      <w:bookmarkStart w:id="3209" w:name="_Toc474146779"/>
      <w:bookmarkStart w:id="3210" w:name="_Toc474147055"/>
      <w:bookmarkStart w:id="3211" w:name="_Toc474147331"/>
      <w:bookmarkStart w:id="3212" w:name="_Toc474147607"/>
      <w:bookmarkStart w:id="3213" w:name="_Toc474147883"/>
      <w:bookmarkStart w:id="3214" w:name="_Toc474148155"/>
      <w:bookmarkStart w:id="3215" w:name="_Toc474150226"/>
      <w:bookmarkStart w:id="3216" w:name="_Toc474150506"/>
      <w:bookmarkStart w:id="3217" w:name="_Toc474151032"/>
      <w:bookmarkStart w:id="3218" w:name="_Toc474152064"/>
      <w:bookmarkStart w:id="3219" w:name="_Toc474152344"/>
      <w:bookmarkStart w:id="3220" w:name="_Toc478419703"/>
      <w:bookmarkStart w:id="3221" w:name="_Toc478420023"/>
      <w:bookmarkStart w:id="3222" w:name="_Toc482975256"/>
      <w:bookmarkStart w:id="3223" w:name="_Toc474145260"/>
      <w:bookmarkStart w:id="3224" w:name="_Toc474146504"/>
      <w:bookmarkStart w:id="3225" w:name="_Toc474146780"/>
      <w:bookmarkStart w:id="3226" w:name="_Toc474147056"/>
      <w:bookmarkStart w:id="3227" w:name="_Toc474147332"/>
      <w:bookmarkStart w:id="3228" w:name="_Toc474147608"/>
      <w:bookmarkStart w:id="3229" w:name="_Toc474147884"/>
      <w:bookmarkStart w:id="3230" w:name="_Toc474148156"/>
      <w:bookmarkStart w:id="3231" w:name="_Toc474150227"/>
      <w:bookmarkStart w:id="3232" w:name="_Toc474150507"/>
      <w:bookmarkStart w:id="3233" w:name="_Toc474151033"/>
      <w:bookmarkStart w:id="3234" w:name="_Toc474152065"/>
      <w:bookmarkStart w:id="3235" w:name="_Toc474152345"/>
      <w:bookmarkStart w:id="3236" w:name="_Toc478419704"/>
      <w:bookmarkStart w:id="3237" w:name="_Toc478420024"/>
      <w:bookmarkStart w:id="3238" w:name="_Toc482975257"/>
      <w:bookmarkStart w:id="3239" w:name="_Toc474145261"/>
      <w:bookmarkStart w:id="3240" w:name="_Toc474146505"/>
      <w:bookmarkStart w:id="3241" w:name="_Toc474146781"/>
      <w:bookmarkStart w:id="3242" w:name="_Toc474147057"/>
      <w:bookmarkStart w:id="3243" w:name="_Toc474147333"/>
      <w:bookmarkStart w:id="3244" w:name="_Toc474147609"/>
      <w:bookmarkStart w:id="3245" w:name="_Toc474147885"/>
      <w:bookmarkStart w:id="3246" w:name="_Toc474148157"/>
      <w:bookmarkStart w:id="3247" w:name="_Toc474150228"/>
      <w:bookmarkStart w:id="3248" w:name="_Toc474150508"/>
      <w:bookmarkStart w:id="3249" w:name="_Toc474151034"/>
      <w:bookmarkStart w:id="3250" w:name="_Toc474152066"/>
      <w:bookmarkStart w:id="3251" w:name="_Toc474152346"/>
      <w:bookmarkStart w:id="3252" w:name="_Toc478419705"/>
      <w:bookmarkStart w:id="3253" w:name="_Toc478420025"/>
      <w:bookmarkStart w:id="3254" w:name="_Toc482975258"/>
      <w:bookmarkStart w:id="3255" w:name="_Toc483393389"/>
      <w:bookmarkStart w:id="3256" w:name="_Toc474145263"/>
      <w:bookmarkStart w:id="3257" w:name="_Toc474146507"/>
      <w:bookmarkStart w:id="3258" w:name="_Toc474146783"/>
      <w:bookmarkStart w:id="3259" w:name="_Toc474147059"/>
      <w:bookmarkStart w:id="3260" w:name="_Toc474147335"/>
      <w:bookmarkStart w:id="3261" w:name="_Toc474147611"/>
      <w:bookmarkStart w:id="3262" w:name="_Toc474147887"/>
      <w:bookmarkStart w:id="3263" w:name="_Toc474148159"/>
      <w:bookmarkStart w:id="3264" w:name="_Toc474150230"/>
      <w:bookmarkStart w:id="3265" w:name="_Toc474150510"/>
      <w:bookmarkStart w:id="3266" w:name="_Toc474151036"/>
      <w:bookmarkStart w:id="3267" w:name="_Toc474152068"/>
      <w:bookmarkStart w:id="3268" w:name="_Toc474152348"/>
      <w:bookmarkStart w:id="3269" w:name="_Toc478419707"/>
      <w:bookmarkStart w:id="3270" w:name="_Toc478420027"/>
      <w:bookmarkStart w:id="3271" w:name="_Toc482975260"/>
      <w:bookmarkStart w:id="3272" w:name="_Toc483393391"/>
      <w:bookmarkStart w:id="3273" w:name="_Toc474145264"/>
      <w:bookmarkStart w:id="3274" w:name="_Toc474146508"/>
      <w:bookmarkStart w:id="3275" w:name="_Toc474146784"/>
      <w:bookmarkStart w:id="3276" w:name="_Toc474147060"/>
      <w:bookmarkStart w:id="3277" w:name="_Toc474147336"/>
      <w:bookmarkStart w:id="3278" w:name="_Toc474147612"/>
      <w:bookmarkStart w:id="3279" w:name="_Toc474147888"/>
      <w:bookmarkStart w:id="3280" w:name="_Toc474148160"/>
      <w:bookmarkStart w:id="3281" w:name="_Toc474150231"/>
      <w:bookmarkStart w:id="3282" w:name="_Toc474150511"/>
      <w:bookmarkStart w:id="3283" w:name="_Toc474151037"/>
      <w:bookmarkStart w:id="3284" w:name="_Toc474152069"/>
      <w:bookmarkStart w:id="3285" w:name="_Toc474152349"/>
      <w:bookmarkStart w:id="3286" w:name="_Toc478419708"/>
      <w:bookmarkStart w:id="3287" w:name="_Toc478420028"/>
      <w:bookmarkStart w:id="3288" w:name="_Toc482975261"/>
      <w:bookmarkStart w:id="3289" w:name="_Toc474145265"/>
      <w:bookmarkStart w:id="3290" w:name="_Toc474146509"/>
      <w:bookmarkStart w:id="3291" w:name="_Toc474146785"/>
      <w:bookmarkStart w:id="3292" w:name="_Toc474147061"/>
      <w:bookmarkStart w:id="3293" w:name="_Toc474147337"/>
      <w:bookmarkStart w:id="3294" w:name="_Toc474147613"/>
      <w:bookmarkStart w:id="3295" w:name="_Toc474147889"/>
      <w:bookmarkStart w:id="3296" w:name="_Toc474148161"/>
      <w:bookmarkStart w:id="3297" w:name="_Toc474150232"/>
      <w:bookmarkStart w:id="3298" w:name="_Toc474150512"/>
      <w:bookmarkStart w:id="3299" w:name="_Toc474151038"/>
      <w:bookmarkStart w:id="3300" w:name="_Toc474152070"/>
      <w:bookmarkStart w:id="3301" w:name="_Toc474152350"/>
      <w:bookmarkStart w:id="3302" w:name="_Toc478419709"/>
      <w:bookmarkStart w:id="3303" w:name="_Toc478420029"/>
      <w:bookmarkStart w:id="3304" w:name="_Toc482975262"/>
      <w:bookmarkStart w:id="3305" w:name="_Toc483393393"/>
      <w:bookmarkStart w:id="3306" w:name="_Toc474145266"/>
      <w:bookmarkStart w:id="3307" w:name="_Toc474146510"/>
      <w:bookmarkStart w:id="3308" w:name="_Toc474146786"/>
      <w:bookmarkStart w:id="3309" w:name="_Toc474147062"/>
      <w:bookmarkStart w:id="3310" w:name="_Toc474147338"/>
      <w:bookmarkStart w:id="3311" w:name="_Toc474147614"/>
      <w:bookmarkStart w:id="3312" w:name="_Toc474147890"/>
      <w:bookmarkStart w:id="3313" w:name="_Toc474148162"/>
      <w:bookmarkStart w:id="3314" w:name="_Toc474150233"/>
      <w:bookmarkStart w:id="3315" w:name="_Toc474150513"/>
      <w:bookmarkStart w:id="3316" w:name="_Toc474151039"/>
      <w:bookmarkStart w:id="3317" w:name="_Toc474152071"/>
      <w:bookmarkStart w:id="3318" w:name="_Toc474152351"/>
      <w:bookmarkStart w:id="3319" w:name="_Toc478419710"/>
      <w:bookmarkStart w:id="3320" w:name="_Toc478420030"/>
      <w:bookmarkStart w:id="3321" w:name="_Toc482975263"/>
      <w:bookmarkStart w:id="3322" w:name="_Toc474145267"/>
      <w:bookmarkStart w:id="3323" w:name="_Toc474146511"/>
      <w:bookmarkStart w:id="3324" w:name="_Toc474146787"/>
      <w:bookmarkStart w:id="3325" w:name="_Toc474147063"/>
      <w:bookmarkStart w:id="3326" w:name="_Toc474147339"/>
      <w:bookmarkStart w:id="3327" w:name="_Toc474147615"/>
      <w:bookmarkStart w:id="3328" w:name="_Toc474147891"/>
      <w:bookmarkStart w:id="3329" w:name="_Toc474148163"/>
      <w:bookmarkStart w:id="3330" w:name="_Toc474150234"/>
      <w:bookmarkStart w:id="3331" w:name="_Toc474150514"/>
      <w:bookmarkStart w:id="3332" w:name="_Toc474151040"/>
      <w:bookmarkStart w:id="3333" w:name="_Toc474152072"/>
      <w:bookmarkStart w:id="3334" w:name="_Toc474152352"/>
      <w:bookmarkStart w:id="3335" w:name="_Toc478419711"/>
      <w:bookmarkStart w:id="3336" w:name="_Toc478420031"/>
      <w:bookmarkStart w:id="3337" w:name="_Toc482975264"/>
      <w:bookmarkStart w:id="3338" w:name="_Toc483393395"/>
      <w:bookmarkStart w:id="3339" w:name="_Toc474145269"/>
      <w:bookmarkStart w:id="3340" w:name="_Toc474146513"/>
      <w:bookmarkStart w:id="3341" w:name="_Toc474146789"/>
      <w:bookmarkStart w:id="3342" w:name="_Toc474147065"/>
      <w:bookmarkStart w:id="3343" w:name="_Toc474147341"/>
      <w:bookmarkStart w:id="3344" w:name="_Toc474147617"/>
      <w:bookmarkStart w:id="3345" w:name="_Toc474147893"/>
      <w:bookmarkStart w:id="3346" w:name="_Toc474148165"/>
      <w:bookmarkStart w:id="3347" w:name="_Toc474150236"/>
      <w:bookmarkStart w:id="3348" w:name="_Toc474150516"/>
      <w:bookmarkStart w:id="3349" w:name="_Toc474151042"/>
      <w:bookmarkStart w:id="3350" w:name="_Toc474152074"/>
      <w:bookmarkStart w:id="3351" w:name="_Toc474152354"/>
      <w:bookmarkStart w:id="3352" w:name="_Toc478419713"/>
      <w:bookmarkStart w:id="3353" w:name="_Toc478420033"/>
      <w:bookmarkStart w:id="3354" w:name="_Toc482975266"/>
      <w:bookmarkStart w:id="3355" w:name="_Toc483393397"/>
      <w:bookmarkStart w:id="3356" w:name="_Toc474145271"/>
      <w:bookmarkStart w:id="3357" w:name="_Toc474146515"/>
      <w:bookmarkStart w:id="3358" w:name="_Toc474146791"/>
      <w:bookmarkStart w:id="3359" w:name="_Toc474147067"/>
      <w:bookmarkStart w:id="3360" w:name="_Toc474147343"/>
      <w:bookmarkStart w:id="3361" w:name="_Toc474147619"/>
      <w:bookmarkStart w:id="3362" w:name="_Toc474147895"/>
      <w:bookmarkStart w:id="3363" w:name="_Toc474148167"/>
      <w:bookmarkStart w:id="3364" w:name="_Toc474150238"/>
      <w:bookmarkStart w:id="3365" w:name="_Toc474150518"/>
      <w:bookmarkStart w:id="3366" w:name="_Toc474151044"/>
      <w:bookmarkStart w:id="3367" w:name="_Toc474152076"/>
      <w:bookmarkStart w:id="3368" w:name="_Toc474152356"/>
      <w:bookmarkStart w:id="3369" w:name="_Toc478419715"/>
      <w:bookmarkStart w:id="3370" w:name="_Toc478420035"/>
      <w:bookmarkStart w:id="3371" w:name="_Toc482975268"/>
      <w:bookmarkStart w:id="3372" w:name="_Toc483393399"/>
      <w:bookmarkStart w:id="3373" w:name="_Toc474145273"/>
      <w:bookmarkStart w:id="3374" w:name="_Toc474146517"/>
      <w:bookmarkStart w:id="3375" w:name="_Toc474146793"/>
      <w:bookmarkStart w:id="3376" w:name="_Toc474147069"/>
      <w:bookmarkStart w:id="3377" w:name="_Toc474147345"/>
      <w:bookmarkStart w:id="3378" w:name="_Toc474147621"/>
      <w:bookmarkStart w:id="3379" w:name="_Toc474147897"/>
      <w:bookmarkStart w:id="3380" w:name="_Toc474148169"/>
      <w:bookmarkStart w:id="3381" w:name="_Toc474150240"/>
      <w:bookmarkStart w:id="3382" w:name="_Toc474150520"/>
      <w:bookmarkStart w:id="3383" w:name="_Toc474151046"/>
      <w:bookmarkStart w:id="3384" w:name="_Toc474152078"/>
      <w:bookmarkStart w:id="3385" w:name="_Toc474152358"/>
      <w:bookmarkStart w:id="3386" w:name="_Toc478419717"/>
      <w:bookmarkStart w:id="3387" w:name="_Toc478420037"/>
      <w:bookmarkStart w:id="3388" w:name="_Toc482975270"/>
      <w:bookmarkStart w:id="3389" w:name="_Toc483393401"/>
      <w:bookmarkStart w:id="3390" w:name="_Toc474145275"/>
      <w:bookmarkStart w:id="3391" w:name="_Toc474146519"/>
      <w:bookmarkStart w:id="3392" w:name="_Toc474146795"/>
      <w:bookmarkStart w:id="3393" w:name="_Toc474147071"/>
      <w:bookmarkStart w:id="3394" w:name="_Toc474147347"/>
      <w:bookmarkStart w:id="3395" w:name="_Toc474147623"/>
      <w:bookmarkStart w:id="3396" w:name="_Toc474147899"/>
      <w:bookmarkStart w:id="3397" w:name="_Toc474148171"/>
      <w:bookmarkStart w:id="3398" w:name="_Toc474150242"/>
      <w:bookmarkStart w:id="3399" w:name="_Toc474150522"/>
      <w:bookmarkStart w:id="3400" w:name="_Toc474151048"/>
      <w:bookmarkStart w:id="3401" w:name="_Toc474152080"/>
      <w:bookmarkStart w:id="3402" w:name="_Toc474152360"/>
      <w:bookmarkStart w:id="3403" w:name="_Toc478419719"/>
      <w:bookmarkStart w:id="3404" w:name="_Toc478420039"/>
      <w:bookmarkStart w:id="3405" w:name="_Toc482975272"/>
      <w:bookmarkStart w:id="3406" w:name="_Toc483393403"/>
      <w:bookmarkStart w:id="3407" w:name="_Toc474145290"/>
      <w:bookmarkStart w:id="3408" w:name="_Toc474146534"/>
      <w:bookmarkStart w:id="3409" w:name="_Toc474146810"/>
      <w:bookmarkStart w:id="3410" w:name="_Toc474147086"/>
      <w:bookmarkStart w:id="3411" w:name="_Toc474147362"/>
      <w:bookmarkStart w:id="3412" w:name="_Toc474147638"/>
      <w:bookmarkStart w:id="3413" w:name="_Toc474147914"/>
      <w:bookmarkStart w:id="3414" w:name="_Toc474148186"/>
      <w:bookmarkStart w:id="3415" w:name="_Toc474150257"/>
      <w:bookmarkStart w:id="3416" w:name="_Toc474150537"/>
      <w:bookmarkStart w:id="3417" w:name="_Toc474151063"/>
      <w:bookmarkStart w:id="3418" w:name="_Toc474152095"/>
      <w:bookmarkStart w:id="3419" w:name="_Toc474152375"/>
      <w:bookmarkStart w:id="3420" w:name="_Toc478419734"/>
      <w:bookmarkStart w:id="3421" w:name="_Toc478420054"/>
      <w:bookmarkStart w:id="3422" w:name="_Toc482975287"/>
      <w:bookmarkStart w:id="3423" w:name="_Toc483393418"/>
      <w:bookmarkStart w:id="3424" w:name="_Toc474145292"/>
      <w:bookmarkStart w:id="3425" w:name="_Toc474146536"/>
      <w:bookmarkStart w:id="3426" w:name="_Toc474146812"/>
      <w:bookmarkStart w:id="3427" w:name="_Toc474147088"/>
      <w:bookmarkStart w:id="3428" w:name="_Toc474147364"/>
      <w:bookmarkStart w:id="3429" w:name="_Toc474147640"/>
      <w:bookmarkStart w:id="3430" w:name="_Toc474147916"/>
      <w:bookmarkStart w:id="3431" w:name="_Toc474148188"/>
      <w:bookmarkStart w:id="3432" w:name="_Toc474150259"/>
      <w:bookmarkStart w:id="3433" w:name="_Toc474150539"/>
      <w:bookmarkStart w:id="3434" w:name="_Toc474151065"/>
      <w:bookmarkStart w:id="3435" w:name="_Toc474152097"/>
      <w:bookmarkStart w:id="3436" w:name="_Toc474152377"/>
      <w:bookmarkStart w:id="3437" w:name="_Toc478419736"/>
      <w:bookmarkStart w:id="3438" w:name="_Toc478420056"/>
      <w:bookmarkStart w:id="3439" w:name="_Toc482975289"/>
      <w:bookmarkStart w:id="3440" w:name="_Toc483393420"/>
      <w:bookmarkStart w:id="3441" w:name="_Toc474145294"/>
      <w:bookmarkStart w:id="3442" w:name="_Toc474146538"/>
      <w:bookmarkStart w:id="3443" w:name="_Toc474146814"/>
      <w:bookmarkStart w:id="3444" w:name="_Toc474147090"/>
      <w:bookmarkStart w:id="3445" w:name="_Toc474147366"/>
      <w:bookmarkStart w:id="3446" w:name="_Toc474147642"/>
      <w:bookmarkStart w:id="3447" w:name="_Toc474147918"/>
      <w:bookmarkStart w:id="3448" w:name="_Toc474148190"/>
      <w:bookmarkStart w:id="3449" w:name="_Toc474150261"/>
      <w:bookmarkStart w:id="3450" w:name="_Toc474150541"/>
      <w:bookmarkStart w:id="3451" w:name="_Toc474151067"/>
      <w:bookmarkStart w:id="3452" w:name="_Toc474152099"/>
      <w:bookmarkStart w:id="3453" w:name="_Toc474152379"/>
      <w:bookmarkStart w:id="3454" w:name="_Toc478419738"/>
      <w:bookmarkStart w:id="3455" w:name="_Toc478420058"/>
      <w:bookmarkStart w:id="3456" w:name="_Toc482975291"/>
      <w:bookmarkStart w:id="3457" w:name="_Toc483393422"/>
      <w:bookmarkStart w:id="3458" w:name="_Toc474145295"/>
      <w:bookmarkStart w:id="3459" w:name="_Toc474146539"/>
      <w:bookmarkStart w:id="3460" w:name="_Toc474146815"/>
      <w:bookmarkStart w:id="3461" w:name="_Toc474147091"/>
      <w:bookmarkStart w:id="3462" w:name="_Toc474147367"/>
      <w:bookmarkStart w:id="3463" w:name="_Toc474147643"/>
      <w:bookmarkStart w:id="3464" w:name="_Toc474147919"/>
      <w:bookmarkStart w:id="3465" w:name="_Toc474148191"/>
      <w:bookmarkStart w:id="3466" w:name="_Toc474150262"/>
      <w:bookmarkStart w:id="3467" w:name="_Toc474150542"/>
      <w:bookmarkStart w:id="3468" w:name="_Toc474151068"/>
      <w:bookmarkStart w:id="3469" w:name="_Toc474152100"/>
      <w:bookmarkStart w:id="3470" w:name="_Toc474152380"/>
      <w:bookmarkStart w:id="3471" w:name="_Toc478419739"/>
      <w:bookmarkStart w:id="3472" w:name="_Toc478420059"/>
      <w:bookmarkStart w:id="3473" w:name="_Toc482975292"/>
      <w:bookmarkStart w:id="3474" w:name="_Toc474145296"/>
      <w:bookmarkStart w:id="3475" w:name="_Toc474146540"/>
      <w:bookmarkStart w:id="3476" w:name="_Toc474146816"/>
      <w:bookmarkStart w:id="3477" w:name="_Toc474147092"/>
      <w:bookmarkStart w:id="3478" w:name="_Toc474147368"/>
      <w:bookmarkStart w:id="3479" w:name="_Toc474147644"/>
      <w:bookmarkStart w:id="3480" w:name="_Toc474147920"/>
      <w:bookmarkStart w:id="3481" w:name="_Toc474148192"/>
      <w:bookmarkStart w:id="3482" w:name="_Toc474150263"/>
      <w:bookmarkStart w:id="3483" w:name="_Toc474150543"/>
      <w:bookmarkStart w:id="3484" w:name="_Toc474151069"/>
      <w:bookmarkStart w:id="3485" w:name="_Toc474152101"/>
      <w:bookmarkStart w:id="3486" w:name="_Toc474152381"/>
      <w:bookmarkStart w:id="3487" w:name="_Toc478419740"/>
      <w:bookmarkStart w:id="3488" w:name="_Toc478420060"/>
      <w:bookmarkStart w:id="3489" w:name="_Toc482975293"/>
      <w:bookmarkStart w:id="3490" w:name="_Toc483393424"/>
      <w:bookmarkStart w:id="3491" w:name="_Toc474145297"/>
      <w:bookmarkStart w:id="3492" w:name="_Toc474146541"/>
      <w:bookmarkStart w:id="3493" w:name="_Toc474146817"/>
      <w:bookmarkStart w:id="3494" w:name="_Toc474147093"/>
      <w:bookmarkStart w:id="3495" w:name="_Toc474147369"/>
      <w:bookmarkStart w:id="3496" w:name="_Toc474147645"/>
      <w:bookmarkStart w:id="3497" w:name="_Toc474147921"/>
      <w:bookmarkStart w:id="3498" w:name="_Toc474148193"/>
      <w:bookmarkStart w:id="3499" w:name="_Toc474150264"/>
      <w:bookmarkStart w:id="3500" w:name="_Toc474150544"/>
      <w:bookmarkStart w:id="3501" w:name="_Toc474151070"/>
      <w:bookmarkStart w:id="3502" w:name="_Toc474152102"/>
      <w:bookmarkStart w:id="3503" w:name="_Toc474152382"/>
      <w:bookmarkStart w:id="3504" w:name="_Toc478419741"/>
      <w:bookmarkStart w:id="3505" w:name="_Toc478420061"/>
      <w:bookmarkStart w:id="3506" w:name="_Toc482975294"/>
      <w:bookmarkStart w:id="3507" w:name="_Toc474145298"/>
      <w:bookmarkStart w:id="3508" w:name="_Toc474146542"/>
      <w:bookmarkStart w:id="3509" w:name="_Toc474146818"/>
      <w:bookmarkStart w:id="3510" w:name="_Toc474147094"/>
      <w:bookmarkStart w:id="3511" w:name="_Toc474147370"/>
      <w:bookmarkStart w:id="3512" w:name="_Toc474147646"/>
      <w:bookmarkStart w:id="3513" w:name="_Toc474147922"/>
      <w:bookmarkStart w:id="3514" w:name="_Toc474148194"/>
      <w:bookmarkStart w:id="3515" w:name="_Toc474150265"/>
      <w:bookmarkStart w:id="3516" w:name="_Toc474150545"/>
      <w:bookmarkStart w:id="3517" w:name="_Toc474151071"/>
      <w:bookmarkStart w:id="3518" w:name="_Toc474152103"/>
      <w:bookmarkStart w:id="3519" w:name="_Toc474152383"/>
      <w:bookmarkStart w:id="3520" w:name="_Toc478419742"/>
      <w:bookmarkStart w:id="3521" w:name="_Toc478420062"/>
      <w:bookmarkStart w:id="3522" w:name="_Toc482975295"/>
      <w:bookmarkStart w:id="3523" w:name="_Toc483393426"/>
      <w:bookmarkStart w:id="3524" w:name="_Toc474145300"/>
      <w:bookmarkStart w:id="3525" w:name="_Toc474146544"/>
      <w:bookmarkStart w:id="3526" w:name="_Toc474146820"/>
      <w:bookmarkStart w:id="3527" w:name="_Toc474147096"/>
      <w:bookmarkStart w:id="3528" w:name="_Toc474147372"/>
      <w:bookmarkStart w:id="3529" w:name="_Toc474147648"/>
      <w:bookmarkStart w:id="3530" w:name="_Toc474147924"/>
      <w:bookmarkStart w:id="3531" w:name="_Toc474148196"/>
      <w:bookmarkStart w:id="3532" w:name="_Toc474150267"/>
      <w:bookmarkStart w:id="3533" w:name="_Toc474150547"/>
      <w:bookmarkStart w:id="3534" w:name="_Toc474151073"/>
      <w:bookmarkStart w:id="3535" w:name="_Toc474152105"/>
      <w:bookmarkStart w:id="3536" w:name="_Toc474152385"/>
      <w:bookmarkStart w:id="3537" w:name="_Toc478419744"/>
      <w:bookmarkStart w:id="3538" w:name="_Toc478420064"/>
      <w:bookmarkStart w:id="3539" w:name="_Toc482975297"/>
      <w:bookmarkStart w:id="3540" w:name="_Toc483393428"/>
      <w:bookmarkStart w:id="3541" w:name="_Toc474145302"/>
      <w:bookmarkStart w:id="3542" w:name="_Toc474146546"/>
      <w:bookmarkStart w:id="3543" w:name="_Toc474146822"/>
      <w:bookmarkStart w:id="3544" w:name="_Toc474147098"/>
      <w:bookmarkStart w:id="3545" w:name="_Toc474147374"/>
      <w:bookmarkStart w:id="3546" w:name="_Toc474147650"/>
      <w:bookmarkStart w:id="3547" w:name="_Toc474147926"/>
      <w:bookmarkStart w:id="3548" w:name="_Toc474148198"/>
      <w:bookmarkStart w:id="3549" w:name="_Toc474150269"/>
      <w:bookmarkStart w:id="3550" w:name="_Toc474150549"/>
      <w:bookmarkStart w:id="3551" w:name="_Toc474151075"/>
      <w:bookmarkStart w:id="3552" w:name="_Toc474152107"/>
      <w:bookmarkStart w:id="3553" w:name="_Toc474152387"/>
      <w:bookmarkStart w:id="3554" w:name="_Toc478419746"/>
      <w:bookmarkStart w:id="3555" w:name="_Toc478420066"/>
      <w:bookmarkStart w:id="3556" w:name="_Toc482975299"/>
      <w:bookmarkStart w:id="3557" w:name="_Toc483393430"/>
      <w:bookmarkStart w:id="3558" w:name="_Toc474145303"/>
      <w:bookmarkStart w:id="3559" w:name="_Toc474146547"/>
      <w:bookmarkStart w:id="3560" w:name="_Toc474146823"/>
      <w:bookmarkStart w:id="3561" w:name="_Toc474147099"/>
      <w:bookmarkStart w:id="3562" w:name="_Toc474147375"/>
      <w:bookmarkStart w:id="3563" w:name="_Toc474147651"/>
      <w:bookmarkStart w:id="3564" w:name="_Toc474147927"/>
      <w:bookmarkStart w:id="3565" w:name="_Toc474148199"/>
      <w:bookmarkStart w:id="3566" w:name="_Toc474150270"/>
      <w:bookmarkStart w:id="3567" w:name="_Toc474150550"/>
      <w:bookmarkStart w:id="3568" w:name="_Toc474151076"/>
      <w:bookmarkStart w:id="3569" w:name="_Toc474152108"/>
      <w:bookmarkStart w:id="3570" w:name="_Toc474152388"/>
      <w:bookmarkStart w:id="3571" w:name="_Toc478419747"/>
      <w:bookmarkStart w:id="3572" w:name="_Toc478420067"/>
      <w:bookmarkStart w:id="3573" w:name="_Toc482975300"/>
      <w:bookmarkStart w:id="3574" w:name="_Toc474145304"/>
      <w:bookmarkStart w:id="3575" w:name="_Toc474146548"/>
      <w:bookmarkStart w:id="3576" w:name="_Toc474146824"/>
      <w:bookmarkStart w:id="3577" w:name="_Toc474147100"/>
      <w:bookmarkStart w:id="3578" w:name="_Toc474147376"/>
      <w:bookmarkStart w:id="3579" w:name="_Toc474147652"/>
      <w:bookmarkStart w:id="3580" w:name="_Toc474147928"/>
      <w:bookmarkStart w:id="3581" w:name="_Toc474148200"/>
      <w:bookmarkStart w:id="3582" w:name="_Toc474150271"/>
      <w:bookmarkStart w:id="3583" w:name="_Toc474150551"/>
      <w:bookmarkStart w:id="3584" w:name="_Toc474151077"/>
      <w:bookmarkStart w:id="3585" w:name="_Toc474152109"/>
      <w:bookmarkStart w:id="3586" w:name="_Toc474152389"/>
      <w:bookmarkStart w:id="3587" w:name="_Toc478419748"/>
      <w:bookmarkStart w:id="3588" w:name="_Toc478420068"/>
      <w:bookmarkStart w:id="3589" w:name="_Toc482975301"/>
      <w:bookmarkStart w:id="3590" w:name="_Toc483393432"/>
      <w:bookmarkStart w:id="3591" w:name="_Toc474145305"/>
      <w:bookmarkStart w:id="3592" w:name="_Toc474146549"/>
      <w:bookmarkStart w:id="3593" w:name="_Toc474146825"/>
      <w:bookmarkStart w:id="3594" w:name="_Toc474147101"/>
      <w:bookmarkStart w:id="3595" w:name="_Toc474147377"/>
      <w:bookmarkStart w:id="3596" w:name="_Toc474147653"/>
      <w:bookmarkStart w:id="3597" w:name="_Toc474147929"/>
      <w:bookmarkStart w:id="3598" w:name="_Toc474148201"/>
      <w:bookmarkStart w:id="3599" w:name="_Toc474150272"/>
      <w:bookmarkStart w:id="3600" w:name="_Toc474150552"/>
      <w:bookmarkStart w:id="3601" w:name="_Toc474151078"/>
      <w:bookmarkStart w:id="3602" w:name="_Toc474152110"/>
      <w:bookmarkStart w:id="3603" w:name="_Toc474152390"/>
      <w:bookmarkStart w:id="3604" w:name="_Toc478419749"/>
      <w:bookmarkStart w:id="3605" w:name="_Toc478420069"/>
      <w:bookmarkStart w:id="3606" w:name="_Toc482975302"/>
      <w:bookmarkStart w:id="3607" w:name="_Toc474145306"/>
      <w:bookmarkStart w:id="3608" w:name="_Toc474146550"/>
      <w:bookmarkStart w:id="3609" w:name="_Toc474146826"/>
      <w:bookmarkStart w:id="3610" w:name="_Toc474147102"/>
      <w:bookmarkStart w:id="3611" w:name="_Toc474147378"/>
      <w:bookmarkStart w:id="3612" w:name="_Toc474147654"/>
      <w:bookmarkStart w:id="3613" w:name="_Toc474147930"/>
      <w:bookmarkStart w:id="3614" w:name="_Toc474148202"/>
      <w:bookmarkStart w:id="3615" w:name="_Toc474150273"/>
      <w:bookmarkStart w:id="3616" w:name="_Toc474150553"/>
      <w:bookmarkStart w:id="3617" w:name="_Toc474151079"/>
      <w:bookmarkStart w:id="3618" w:name="_Toc474152111"/>
      <w:bookmarkStart w:id="3619" w:name="_Toc474152391"/>
      <w:bookmarkStart w:id="3620" w:name="_Toc478419750"/>
      <w:bookmarkStart w:id="3621" w:name="_Toc478420070"/>
      <w:bookmarkStart w:id="3622" w:name="_Toc482975303"/>
      <w:bookmarkStart w:id="3623" w:name="_Toc483393434"/>
      <w:bookmarkStart w:id="3624" w:name="_Toc474145307"/>
      <w:bookmarkStart w:id="3625" w:name="_Toc474146551"/>
      <w:bookmarkStart w:id="3626" w:name="_Toc474146827"/>
      <w:bookmarkStart w:id="3627" w:name="_Toc474147103"/>
      <w:bookmarkStart w:id="3628" w:name="_Toc474147379"/>
      <w:bookmarkStart w:id="3629" w:name="_Toc474147655"/>
      <w:bookmarkStart w:id="3630" w:name="_Toc474147931"/>
      <w:bookmarkStart w:id="3631" w:name="_Toc474148203"/>
      <w:bookmarkStart w:id="3632" w:name="_Toc474150274"/>
      <w:bookmarkStart w:id="3633" w:name="_Toc474150554"/>
      <w:bookmarkStart w:id="3634" w:name="_Toc474151080"/>
      <w:bookmarkStart w:id="3635" w:name="_Toc474152112"/>
      <w:bookmarkStart w:id="3636" w:name="_Toc474152392"/>
      <w:bookmarkStart w:id="3637" w:name="_Toc478419751"/>
      <w:bookmarkStart w:id="3638" w:name="_Toc478420071"/>
      <w:bookmarkStart w:id="3639" w:name="_Toc482975304"/>
      <w:bookmarkStart w:id="3640" w:name="_Toc474145308"/>
      <w:bookmarkStart w:id="3641" w:name="_Toc474146552"/>
      <w:bookmarkStart w:id="3642" w:name="_Toc474146828"/>
      <w:bookmarkStart w:id="3643" w:name="_Toc474147104"/>
      <w:bookmarkStart w:id="3644" w:name="_Toc474147380"/>
      <w:bookmarkStart w:id="3645" w:name="_Toc474147656"/>
      <w:bookmarkStart w:id="3646" w:name="_Toc474147932"/>
      <w:bookmarkStart w:id="3647" w:name="_Toc474148204"/>
      <w:bookmarkStart w:id="3648" w:name="_Toc474150275"/>
      <w:bookmarkStart w:id="3649" w:name="_Toc474150555"/>
      <w:bookmarkStart w:id="3650" w:name="_Toc474151081"/>
      <w:bookmarkStart w:id="3651" w:name="_Toc474152113"/>
      <w:bookmarkStart w:id="3652" w:name="_Toc474152393"/>
      <w:bookmarkStart w:id="3653" w:name="_Toc478419752"/>
      <w:bookmarkStart w:id="3654" w:name="_Toc478420072"/>
      <w:bookmarkStart w:id="3655" w:name="_Toc482975305"/>
      <w:bookmarkStart w:id="3656" w:name="_Toc483393436"/>
      <w:bookmarkStart w:id="3657" w:name="_Toc474145310"/>
      <w:bookmarkStart w:id="3658" w:name="_Toc474146554"/>
      <w:bookmarkStart w:id="3659" w:name="_Toc474146830"/>
      <w:bookmarkStart w:id="3660" w:name="_Toc474147106"/>
      <w:bookmarkStart w:id="3661" w:name="_Toc474147382"/>
      <w:bookmarkStart w:id="3662" w:name="_Toc474147658"/>
      <w:bookmarkStart w:id="3663" w:name="_Toc474147934"/>
      <w:bookmarkStart w:id="3664" w:name="_Toc474148206"/>
      <w:bookmarkStart w:id="3665" w:name="_Toc474150277"/>
      <w:bookmarkStart w:id="3666" w:name="_Toc474150557"/>
      <w:bookmarkStart w:id="3667" w:name="_Toc474151083"/>
      <w:bookmarkStart w:id="3668" w:name="_Toc474152115"/>
      <w:bookmarkStart w:id="3669" w:name="_Toc474152395"/>
      <w:bookmarkStart w:id="3670" w:name="_Toc478419754"/>
      <w:bookmarkStart w:id="3671" w:name="_Toc478420074"/>
      <w:bookmarkStart w:id="3672" w:name="_Toc482975307"/>
      <w:bookmarkStart w:id="3673" w:name="_Toc483393438"/>
      <w:bookmarkStart w:id="3674" w:name="_Toc474145312"/>
      <w:bookmarkStart w:id="3675" w:name="_Toc474146556"/>
      <w:bookmarkStart w:id="3676" w:name="_Toc474146832"/>
      <w:bookmarkStart w:id="3677" w:name="_Toc474147108"/>
      <w:bookmarkStart w:id="3678" w:name="_Toc474147384"/>
      <w:bookmarkStart w:id="3679" w:name="_Toc474147660"/>
      <w:bookmarkStart w:id="3680" w:name="_Toc474147936"/>
      <w:bookmarkStart w:id="3681" w:name="_Toc474148208"/>
      <w:bookmarkStart w:id="3682" w:name="_Toc474150279"/>
      <w:bookmarkStart w:id="3683" w:name="_Toc474150559"/>
      <w:bookmarkStart w:id="3684" w:name="_Toc474151085"/>
      <w:bookmarkStart w:id="3685" w:name="_Toc474152117"/>
      <w:bookmarkStart w:id="3686" w:name="_Toc474152397"/>
      <w:bookmarkStart w:id="3687" w:name="_Toc478419756"/>
      <w:bookmarkStart w:id="3688" w:name="_Toc478420076"/>
      <w:bookmarkStart w:id="3689" w:name="_Toc482975309"/>
      <w:bookmarkStart w:id="3690" w:name="_Toc483393440"/>
      <w:bookmarkStart w:id="3691" w:name="_Toc474145314"/>
      <w:bookmarkStart w:id="3692" w:name="_Toc474146558"/>
      <w:bookmarkStart w:id="3693" w:name="_Toc474146834"/>
      <w:bookmarkStart w:id="3694" w:name="_Toc474147110"/>
      <w:bookmarkStart w:id="3695" w:name="_Toc474147386"/>
      <w:bookmarkStart w:id="3696" w:name="_Toc474147662"/>
      <w:bookmarkStart w:id="3697" w:name="_Toc474147938"/>
      <w:bookmarkStart w:id="3698" w:name="_Toc474148210"/>
      <w:bookmarkStart w:id="3699" w:name="_Toc474150281"/>
      <w:bookmarkStart w:id="3700" w:name="_Toc474150561"/>
      <w:bookmarkStart w:id="3701" w:name="_Toc474151087"/>
      <w:bookmarkStart w:id="3702" w:name="_Toc474152119"/>
      <w:bookmarkStart w:id="3703" w:name="_Toc474152399"/>
      <w:bookmarkStart w:id="3704" w:name="_Toc478419758"/>
      <w:bookmarkStart w:id="3705" w:name="_Toc478420078"/>
      <w:bookmarkStart w:id="3706" w:name="_Toc482975311"/>
      <w:bookmarkStart w:id="3707" w:name="_Toc483393442"/>
      <w:bookmarkStart w:id="3708" w:name="_Toc474151088"/>
      <w:bookmarkStart w:id="3709" w:name="_Toc482975312"/>
      <w:bookmarkStart w:id="3710" w:name="_Toc522772456"/>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r>
        <w:t>Data Publication</w:t>
      </w:r>
      <w:bookmarkEnd w:id="3708"/>
      <w:bookmarkEnd w:id="3709"/>
      <w:bookmarkEnd w:id="3710"/>
      <w:r>
        <w:t xml:space="preserve"> </w:t>
      </w:r>
    </w:p>
    <w:p w14:paraId="0D386A26" w14:textId="77777777" w:rsidR="00E26552" w:rsidRDefault="008C2D0B">
      <w:pPr>
        <w:pStyle w:val="ListParagraph"/>
      </w:pPr>
      <w:r>
        <w:t>The composition of the indices as well as the respective weightings of index constituents, which shall be published on a retrospective basis in respect of each rebal</w:t>
      </w:r>
      <w:r>
        <w:t xml:space="preserve">ance date on the business day immediately following the next rebalance date, is made available on </w:t>
      </w:r>
      <w:hyperlink r:id="rId14" w:history="1">
        <w:r>
          <w:rPr>
            <w:rStyle w:val="Hyperlink"/>
          </w:rPr>
          <w:t>www.roboglobal.com</w:t>
        </w:r>
      </w:hyperlink>
      <w:r>
        <w:t xml:space="preserve">. </w:t>
      </w:r>
    </w:p>
    <w:p w14:paraId="0D386A27" w14:textId="77777777" w:rsidR="00E26552" w:rsidRDefault="008C2D0B">
      <w:pPr>
        <w:pStyle w:val="Heading2"/>
      </w:pPr>
      <w:bookmarkStart w:id="3711" w:name="_Toc474151089"/>
      <w:bookmarkStart w:id="3712" w:name="_Toc482975313"/>
      <w:bookmarkStart w:id="3713" w:name="_Toc522772457"/>
      <w:r>
        <w:t>Distribution</w:t>
      </w:r>
      <w:bookmarkEnd w:id="3711"/>
      <w:bookmarkEnd w:id="3712"/>
      <w:bookmarkEnd w:id="3713"/>
      <w:r>
        <w:t xml:space="preserve"> </w:t>
      </w:r>
    </w:p>
    <w:p w14:paraId="0D386A28" w14:textId="77777777" w:rsidR="00E26552" w:rsidRDefault="008C2D0B">
      <w:pPr>
        <w:pStyle w:val="ListParagraph"/>
      </w:pPr>
      <w:r>
        <w:t xml:space="preserve">The indices are published via the price marketing services of </w:t>
      </w:r>
      <w:proofErr w:type="spellStart"/>
      <w:r>
        <w:t>Boerse</w:t>
      </w:r>
      <w:proofErr w:type="spellEnd"/>
      <w:r>
        <w:t xml:space="preserve"> Stuttgart AG</w:t>
      </w:r>
      <w:r>
        <w:t xml:space="preserve"> and are distributed to all ROBO Global</w:t>
      </w:r>
      <w:r>
        <w:rPr>
          <w:vertAlign w:val="superscript"/>
        </w:rPr>
        <w:t>®</w:t>
      </w:r>
      <w:r>
        <w:t xml:space="preserve"> - affiliated vendors. Each vendor determines whether they will distribute/display the index data via their respective information systems. </w:t>
      </w:r>
    </w:p>
    <w:p w14:paraId="0D386A29" w14:textId="77777777" w:rsidR="00E26552" w:rsidRDefault="008C2D0B">
      <w:pPr>
        <w:pStyle w:val="Heading2"/>
      </w:pPr>
      <w:bookmarkStart w:id="3714" w:name="_Toc474151090"/>
      <w:bookmarkStart w:id="3715" w:name="_Toc482975314"/>
      <w:bookmarkStart w:id="3716" w:name="_Toc522772458"/>
      <w:r>
        <w:t>Prices and calculation frequency</w:t>
      </w:r>
      <w:bookmarkEnd w:id="3714"/>
      <w:bookmarkEnd w:id="3715"/>
      <w:bookmarkEnd w:id="3716"/>
      <w:r>
        <w:t xml:space="preserve"> </w:t>
      </w:r>
    </w:p>
    <w:p w14:paraId="0D386A2A" w14:textId="77777777" w:rsidR="00E26552" w:rsidRDefault="008C2D0B">
      <w:pPr>
        <w:pStyle w:val="ListParagraph"/>
      </w:pPr>
      <w:r>
        <w:t>The indices are calculated on each busine</w:t>
      </w:r>
      <w:r>
        <w:t>ss day</w:t>
      </w:r>
      <w:r>
        <w:rPr>
          <w:rStyle w:val="FootnoteReference"/>
        </w:rPr>
        <w:footnoteReference w:id="3"/>
      </w:r>
      <w:r>
        <w:t xml:space="preserve"> based on the prices on the respective exchanges relevant to each index constituent. At any given point during the period in which the Index is calculated, the last traded prices of all index constituents are used. If there is no last traded price f</w:t>
      </w:r>
      <w:r>
        <w:t xml:space="preserve">or an index constituent on a business day, the most recent last traded price on Reuters for the preceding business day is used in the calculation. </w:t>
      </w:r>
    </w:p>
    <w:p w14:paraId="0D386A2B" w14:textId="77777777" w:rsidR="00E26552" w:rsidRDefault="008C2D0B">
      <w:pPr>
        <w:pStyle w:val="ListParagraph"/>
      </w:pPr>
      <w:r>
        <w:t>Where applicable, exchange prices of index constituents not listed in the index currency are converted using</w:t>
      </w:r>
      <w:r>
        <w:t xml:space="preserve"> spot foreign exchange rates quoted by Reuters. Daily index closing levels are calculated using Reuters / WM Company closing spot rates as fixed at 4pm London time.</w:t>
      </w:r>
    </w:p>
    <w:p w14:paraId="0D386A2C" w14:textId="77777777" w:rsidR="00E26552" w:rsidRDefault="008C2D0B">
      <w:pPr>
        <w:pStyle w:val="ListParagraph"/>
      </w:pPr>
      <w:r>
        <w:t xml:space="preserve">Unless otherwise noted, the indices are </w:t>
      </w:r>
      <w:bookmarkStart w:id="3717" w:name="_GoBack"/>
      <w:r>
        <w:rPr>
          <w:i/>
        </w:rPr>
        <w:t>rea</w:t>
      </w:r>
      <w:bookmarkEnd w:id="3717"/>
      <w:r>
        <w:rPr>
          <w:i/>
        </w:rPr>
        <w:t>l-time</w:t>
      </w:r>
      <w:r>
        <w:t xml:space="preserve"> indices. The </w:t>
      </w:r>
      <w:r>
        <w:rPr>
          <w:rFonts w:cs="Times New Roman"/>
        </w:rPr>
        <w:t>ROBO Global</w:t>
      </w:r>
      <w:r>
        <w:rPr>
          <w:rFonts w:cs="Times New Roman"/>
          <w:vertAlign w:val="superscript"/>
        </w:rPr>
        <w:t>®</w:t>
      </w:r>
      <w:r>
        <w:rPr>
          <w:rFonts w:cs="Times New Roman"/>
        </w:rPr>
        <w:t xml:space="preserve"> </w:t>
      </w:r>
      <w:r>
        <w:t>indices are cal</w:t>
      </w:r>
      <w:r>
        <w:t xml:space="preserve">culated according to the schedule specified for each index. All are calculated every 15 seconds.  In the event that data cannot be provided to the pricing services of </w:t>
      </w:r>
      <w:proofErr w:type="spellStart"/>
      <w:r>
        <w:t>Boerse</w:t>
      </w:r>
      <w:proofErr w:type="spellEnd"/>
      <w:r>
        <w:t xml:space="preserve"> Stuttgart AG, the publication of index values and any distribution thereof may be </w:t>
      </w:r>
      <w:r>
        <w:t xml:space="preserve">delayed.  </w:t>
      </w:r>
    </w:p>
    <w:p w14:paraId="0D386A2D" w14:textId="77777777" w:rsidR="00E26552" w:rsidRDefault="008C2D0B">
      <w:pPr>
        <w:pStyle w:val="ListParagraph"/>
      </w:pPr>
      <w:r>
        <w:t>The proposed resolution of any incorrect calculation of the Index will be reported to the Index Management Committee who will discuss the appropriate resolution with the Calculation Agent by following the rules and procedures outlined in the ROB</w:t>
      </w:r>
      <w:r>
        <w:t>O Global</w:t>
      </w:r>
      <w:r>
        <w:rPr>
          <w:vertAlign w:val="superscript"/>
        </w:rPr>
        <w:t>®</w:t>
      </w:r>
      <w:r>
        <w:t xml:space="preserve"> Index Recalculation Policy. </w:t>
      </w:r>
    </w:p>
    <w:p w14:paraId="0D386A2E" w14:textId="77777777" w:rsidR="00E26552" w:rsidRDefault="008C2D0B">
      <w:pPr>
        <w:pStyle w:val="Heading2"/>
      </w:pPr>
      <w:bookmarkStart w:id="3718" w:name="_Toc474151092"/>
      <w:bookmarkStart w:id="3719" w:name="_Toc482975315"/>
      <w:bookmarkStart w:id="3720" w:name="_Toc522772459"/>
      <w:r>
        <w:t>Licensing</w:t>
      </w:r>
      <w:bookmarkEnd w:id="3718"/>
      <w:bookmarkEnd w:id="3719"/>
      <w:bookmarkEnd w:id="3720"/>
      <w:r>
        <w:t xml:space="preserve"> </w:t>
      </w:r>
    </w:p>
    <w:p w14:paraId="0D386A2F" w14:textId="77777777" w:rsidR="00E26552" w:rsidRDefault="008C2D0B">
      <w:pPr>
        <w:pStyle w:val="ListParagraph"/>
      </w:pPr>
      <w:r>
        <w:t>Licenses to use the indices as the underlying value for derivative instruments may be issued to stock exchanges, banks, financial services providers and investment houses by ROBO Global</w:t>
      </w:r>
      <w:r>
        <w:rPr>
          <w:vertAlign w:val="superscript"/>
        </w:rPr>
        <w:t>®</w:t>
      </w:r>
      <w:r>
        <w:t xml:space="preserve">. </w:t>
      </w:r>
      <w:bookmarkStart w:id="3721" w:name="_Toc474151094"/>
      <w:bookmarkStart w:id="3722" w:name="_Toc482975316"/>
    </w:p>
    <w:p w14:paraId="0D386A30" w14:textId="77777777" w:rsidR="00E26552" w:rsidRDefault="008C2D0B">
      <w:pPr>
        <w:spacing w:after="160" w:line="259" w:lineRule="auto"/>
      </w:pPr>
      <w:r>
        <w:br w:type="page"/>
      </w:r>
    </w:p>
    <w:p w14:paraId="0D386A31" w14:textId="77777777" w:rsidR="00E26552" w:rsidRDefault="008C2D0B">
      <w:pPr>
        <w:pStyle w:val="Heading1"/>
      </w:pPr>
      <w:bookmarkStart w:id="3723" w:name="_Toc522772460"/>
      <w:bookmarkStart w:id="3724" w:name="_Hlk520376514"/>
      <w:r>
        <w:lastRenderedPageBreak/>
        <w:t>ROBO Global</w:t>
      </w:r>
      <w:r>
        <w:rPr>
          <w:vertAlign w:val="superscript"/>
        </w:rPr>
        <w:t>®</w:t>
      </w:r>
      <w:r>
        <w:t xml:space="preserve"> Ro</w:t>
      </w:r>
      <w:r>
        <w:t>botics, Automation and AI Index Series</w:t>
      </w:r>
      <w:bookmarkEnd w:id="3723"/>
    </w:p>
    <w:p w14:paraId="0D386A32" w14:textId="77777777" w:rsidR="00E26552" w:rsidRDefault="008C2D0B">
      <w:pPr>
        <w:pStyle w:val="Heading2"/>
      </w:pPr>
      <w:bookmarkStart w:id="3725" w:name="_Toc522772461"/>
      <w:bookmarkEnd w:id="3724"/>
      <w:r>
        <w:t>Index Series Description</w:t>
      </w:r>
      <w:bookmarkEnd w:id="3725"/>
    </w:p>
    <w:p w14:paraId="0D386A33" w14:textId="77777777" w:rsidR="00E26552" w:rsidRDefault="008C2D0B">
      <w:pPr>
        <w:pStyle w:val="ListParagraph"/>
      </w:pPr>
      <w:r>
        <w:t>Robotics, Automation and Artificial Intelligence (AI) are firmly set on a long-term growth trajectory, supported by a unique combination of accelerating technological advances and powerful mac</w:t>
      </w:r>
      <w:r>
        <w:t>ro factors. Rapid developments in technologies such as computing and artificial intelligence, motion control, machine vision and learning, enable an increasingly broad range of applications throughout the global economy. Meanwhile, aging demographics and t</w:t>
      </w:r>
      <w:r>
        <w:t>he emergence of a new, enormous class of increasingly demanding consumers will continue to drive efforts to boost productivity and quality across markets. The ROBO Global</w:t>
      </w:r>
      <w:r>
        <w:rPr>
          <w:vertAlign w:val="superscript"/>
        </w:rPr>
        <w:t>®</w:t>
      </w:r>
      <w:r>
        <w:t xml:space="preserve"> Robotics, Automation and AI Index Series’ objective is to provide investors with com</w:t>
      </w:r>
      <w:r>
        <w:t>prehensive, transparent and diversified benchmarks representing the global value chain of robotics, automation and enabling technologies. There are two primary sets of indices, one using a modified equal weight scheme, and the other a modified float-adjust</w:t>
      </w:r>
      <w:r>
        <w:t>ed market capitalisation scheme. Both rebalance on a quarterly basis to respond to changes in the market, in technological and competitive landscapes, and to maintain diversification. Doing so ensures that the indices capture the growth trend while minimiz</w:t>
      </w:r>
      <w:r>
        <w:t>ing company-specific risk. The indices are designed and maintained by ROBO Global</w:t>
      </w:r>
      <w:r>
        <w:rPr>
          <w:vertAlign w:val="superscript"/>
        </w:rPr>
        <w:t>®</w:t>
      </w:r>
      <w:r>
        <w:t xml:space="preserve"> LLC. </w:t>
      </w:r>
    </w:p>
    <w:p w14:paraId="0D386A34" w14:textId="77777777" w:rsidR="00E26552" w:rsidRDefault="008C2D0B">
      <w:pPr>
        <w:pStyle w:val="ListParagraph"/>
      </w:pPr>
      <w:r>
        <w:t>The ROBO Global</w:t>
      </w:r>
      <w:r>
        <w:rPr>
          <w:vertAlign w:val="superscript"/>
        </w:rPr>
        <w:t>®</w:t>
      </w:r>
      <w:r>
        <w:t xml:space="preserve"> Industry Classification is used within this index series to identify sub-sectors of high relevance and high growth to the Robotics, Automation and AI </w:t>
      </w:r>
      <w:r>
        <w:t>Industry. The Classification will expand over time. These sub-sectors are intended to capture companies throughout the “value chain”. The value chain includes not just the manufacture and deployment of robots and automated systems but also enabling technol</w:t>
      </w:r>
      <w:r>
        <w:t xml:space="preserve">ogies such as sensing, computing, software, motion control, amongst others. </w:t>
      </w:r>
    </w:p>
    <w:p w14:paraId="0D386A35" w14:textId="77777777" w:rsidR="00E26552" w:rsidRDefault="008C2D0B">
      <w:pPr>
        <w:pStyle w:val="ListParagraph"/>
      </w:pPr>
      <w:r>
        <w:t xml:space="preserve">The index series comprises the following indices: </w:t>
      </w:r>
    </w:p>
    <w:tbl>
      <w:tblPr>
        <w:tblStyle w:val="TableGrid0"/>
        <w:tblW w:w="0" w:type="auto"/>
        <w:tblInd w:w="567" w:type="dxa"/>
        <w:tblLayout w:type="fixed"/>
        <w:tblLook w:val="04A0" w:firstRow="1" w:lastRow="0" w:firstColumn="1" w:lastColumn="0" w:noHBand="0" w:noVBand="1"/>
      </w:tblPr>
      <w:tblGrid>
        <w:gridCol w:w="2557"/>
        <w:gridCol w:w="1134"/>
        <w:gridCol w:w="708"/>
        <w:gridCol w:w="1560"/>
        <w:gridCol w:w="1134"/>
        <w:gridCol w:w="1274"/>
      </w:tblGrid>
      <w:tr w:rsidR="00E26552" w14:paraId="0D386A3C" w14:textId="77777777">
        <w:trPr>
          <w:trHeight w:val="700"/>
        </w:trPr>
        <w:tc>
          <w:tcPr>
            <w:tcW w:w="2557" w:type="dxa"/>
            <w:vAlign w:val="center"/>
          </w:tcPr>
          <w:p w14:paraId="0D386A36" w14:textId="77777777" w:rsidR="00E26552" w:rsidRDefault="008C2D0B">
            <w:pPr>
              <w:rPr>
                <w:sz w:val="18"/>
                <w:szCs w:val="18"/>
              </w:rPr>
            </w:pPr>
            <w:r>
              <w:rPr>
                <w:sz w:val="18"/>
                <w:szCs w:val="18"/>
              </w:rPr>
              <w:t>Index</w:t>
            </w:r>
          </w:p>
        </w:tc>
        <w:tc>
          <w:tcPr>
            <w:tcW w:w="1134" w:type="dxa"/>
            <w:vAlign w:val="center"/>
          </w:tcPr>
          <w:p w14:paraId="0D386A37" w14:textId="77777777" w:rsidR="00E26552" w:rsidRDefault="008C2D0B">
            <w:pPr>
              <w:rPr>
                <w:sz w:val="18"/>
                <w:szCs w:val="18"/>
              </w:rPr>
            </w:pPr>
            <w:r>
              <w:rPr>
                <w:sz w:val="18"/>
                <w:szCs w:val="18"/>
              </w:rPr>
              <w:t>Calculation Method</w:t>
            </w:r>
          </w:p>
        </w:tc>
        <w:tc>
          <w:tcPr>
            <w:tcW w:w="708" w:type="dxa"/>
            <w:vAlign w:val="center"/>
          </w:tcPr>
          <w:p w14:paraId="0D386A38" w14:textId="77777777" w:rsidR="00E26552" w:rsidRDefault="008C2D0B">
            <w:pPr>
              <w:rPr>
                <w:sz w:val="18"/>
                <w:szCs w:val="18"/>
              </w:rPr>
            </w:pPr>
            <w:r>
              <w:rPr>
                <w:sz w:val="18"/>
                <w:szCs w:val="18"/>
              </w:rPr>
              <w:t xml:space="preserve">Calc. </w:t>
            </w:r>
            <w:proofErr w:type="spellStart"/>
            <w:r>
              <w:rPr>
                <w:sz w:val="18"/>
                <w:szCs w:val="18"/>
              </w:rPr>
              <w:t>Curr</w:t>
            </w:r>
            <w:proofErr w:type="spellEnd"/>
            <w:r>
              <w:rPr>
                <w:sz w:val="18"/>
                <w:szCs w:val="18"/>
              </w:rPr>
              <w:t xml:space="preserve">. </w:t>
            </w:r>
          </w:p>
        </w:tc>
        <w:tc>
          <w:tcPr>
            <w:tcW w:w="1560" w:type="dxa"/>
            <w:vAlign w:val="center"/>
          </w:tcPr>
          <w:p w14:paraId="0D386A39" w14:textId="77777777" w:rsidR="00E26552" w:rsidRDefault="008C2D0B">
            <w:pPr>
              <w:rPr>
                <w:sz w:val="18"/>
                <w:szCs w:val="18"/>
              </w:rPr>
            </w:pPr>
            <w:r>
              <w:rPr>
                <w:sz w:val="18"/>
                <w:szCs w:val="18"/>
              </w:rPr>
              <w:t>Symbol / ISIN</w:t>
            </w:r>
          </w:p>
        </w:tc>
        <w:tc>
          <w:tcPr>
            <w:tcW w:w="1134" w:type="dxa"/>
            <w:vAlign w:val="center"/>
          </w:tcPr>
          <w:p w14:paraId="0D386A3A" w14:textId="77777777" w:rsidR="00E26552" w:rsidRDefault="008C2D0B">
            <w:pPr>
              <w:rPr>
                <w:sz w:val="18"/>
                <w:szCs w:val="18"/>
              </w:rPr>
            </w:pPr>
            <w:r>
              <w:rPr>
                <w:sz w:val="18"/>
                <w:szCs w:val="18"/>
              </w:rPr>
              <w:t>History</w:t>
            </w:r>
          </w:p>
        </w:tc>
        <w:tc>
          <w:tcPr>
            <w:tcW w:w="1274" w:type="dxa"/>
            <w:vAlign w:val="center"/>
          </w:tcPr>
          <w:p w14:paraId="0D386A3B" w14:textId="77777777" w:rsidR="00E26552" w:rsidRDefault="008C2D0B">
            <w:pPr>
              <w:rPr>
                <w:sz w:val="18"/>
                <w:szCs w:val="18"/>
              </w:rPr>
            </w:pPr>
            <w:r>
              <w:rPr>
                <w:sz w:val="18"/>
                <w:szCs w:val="18"/>
              </w:rPr>
              <w:t>Live Calculation</w:t>
            </w:r>
          </w:p>
        </w:tc>
      </w:tr>
      <w:tr w:rsidR="00E26552" w14:paraId="0D386A3E" w14:textId="77777777">
        <w:trPr>
          <w:trHeight w:val="271"/>
        </w:trPr>
        <w:tc>
          <w:tcPr>
            <w:tcW w:w="8367" w:type="dxa"/>
            <w:gridSpan w:val="6"/>
            <w:shd w:val="clear" w:color="auto" w:fill="F2F2F2" w:themeFill="background1" w:themeFillShade="F2"/>
            <w:vAlign w:val="center"/>
          </w:tcPr>
          <w:p w14:paraId="0D386A3D" w14:textId="77777777" w:rsidR="00E26552" w:rsidRDefault="008C2D0B">
            <w:pPr>
              <w:rPr>
                <w:b/>
                <w:bCs/>
                <w:sz w:val="18"/>
                <w:szCs w:val="18"/>
                <w:lang w:val="en-US"/>
              </w:rPr>
            </w:pPr>
            <w:r>
              <w:rPr>
                <w:b/>
                <w:bCs/>
                <w:sz w:val="18"/>
                <w:szCs w:val="18"/>
                <w:lang w:val="en-US"/>
              </w:rPr>
              <w:t>ROBO GLOBAL</w:t>
            </w:r>
            <w:r>
              <w:rPr>
                <w:b/>
                <w:bCs/>
                <w:sz w:val="18"/>
                <w:szCs w:val="18"/>
                <w:vertAlign w:val="superscript"/>
                <w:lang w:val="en-US"/>
              </w:rPr>
              <w:t>®</w:t>
            </w:r>
            <w:r>
              <w:rPr>
                <w:b/>
                <w:bCs/>
                <w:sz w:val="18"/>
                <w:szCs w:val="18"/>
                <w:lang w:val="en-US"/>
              </w:rPr>
              <w:t xml:space="preserve"> PRIMARY INDEX SERIES</w:t>
            </w:r>
          </w:p>
        </w:tc>
      </w:tr>
      <w:tr w:rsidR="00E26552" w14:paraId="0D386A45" w14:textId="77777777">
        <w:trPr>
          <w:trHeight w:val="271"/>
        </w:trPr>
        <w:tc>
          <w:tcPr>
            <w:tcW w:w="2557" w:type="dxa"/>
            <w:vMerge w:val="restart"/>
            <w:vAlign w:val="center"/>
          </w:tcPr>
          <w:p w14:paraId="0D386A3F"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Robotics and Automation Price Index</w:t>
            </w:r>
          </w:p>
        </w:tc>
        <w:tc>
          <w:tcPr>
            <w:tcW w:w="1134" w:type="dxa"/>
            <w:vMerge w:val="restart"/>
            <w:vAlign w:val="center"/>
          </w:tcPr>
          <w:p w14:paraId="0D386A40" w14:textId="77777777" w:rsidR="00E26552" w:rsidRDefault="008C2D0B">
            <w:pPr>
              <w:rPr>
                <w:sz w:val="18"/>
                <w:szCs w:val="18"/>
              </w:rPr>
            </w:pPr>
            <w:r>
              <w:rPr>
                <w:sz w:val="18"/>
                <w:szCs w:val="18"/>
              </w:rPr>
              <w:t>Price Return</w:t>
            </w:r>
          </w:p>
        </w:tc>
        <w:tc>
          <w:tcPr>
            <w:tcW w:w="708" w:type="dxa"/>
            <w:vMerge w:val="restart"/>
            <w:vAlign w:val="center"/>
          </w:tcPr>
          <w:p w14:paraId="0D386A41" w14:textId="77777777" w:rsidR="00E26552" w:rsidRDefault="008C2D0B">
            <w:pPr>
              <w:rPr>
                <w:sz w:val="18"/>
                <w:szCs w:val="18"/>
              </w:rPr>
            </w:pPr>
            <w:r>
              <w:rPr>
                <w:sz w:val="18"/>
                <w:szCs w:val="18"/>
              </w:rPr>
              <w:t xml:space="preserve">USD </w:t>
            </w:r>
          </w:p>
        </w:tc>
        <w:tc>
          <w:tcPr>
            <w:tcW w:w="1560" w:type="dxa"/>
            <w:tcBorders>
              <w:top w:val="single" w:sz="4" w:space="0" w:color="auto"/>
              <w:left w:val="nil"/>
              <w:bottom w:val="single" w:sz="4" w:space="0" w:color="auto"/>
            </w:tcBorders>
            <w:vAlign w:val="center"/>
          </w:tcPr>
          <w:p w14:paraId="0D386A42" w14:textId="77777777" w:rsidR="00E26552" w:rsidRDefault="008C2D0B">
            <w:pPr>
              <w:rPr>
                <w:sz w:val="18"/>
                <w:szCs w:val="18"/>
              </w:rPr>
            </w:pPr>
            <w:r>
              <w:rPr>
                <w:bCs/>
                <w:sz w:val="18"/>
                <w:szCs w:val="18"/>
                <w:lang w:val="en-US"/>
              </w:rPr>
              <w:t>.ROBO</w:t>
            </w:r>
          </w:p>
        </w:tc>
        <w:tc>
          <w:tcPr>
            <w:tcW w:w="1134" w:type="dxa"/>
            <w:vMerge w:val="restart"/>
            <w:vAlign w:val="center"/>
          </w:tcPr>
          <w:p w14:paraId="0D386A43" w14:textId="77777777" w:rsidR="00E26552" w:rsidRDefault="008C2D0B">
            <w:pPr>
              <w:rPr>
                <w:bCs/>
                <w:sz w:val="18"/>
                <w:szCs w:val="18"/>
                <w:lang w:val="en-US"/>
              </w:rPr>
            </w:pPr>
            <w:r>
              <w:rPr>
                <w:bCs/>
                <w:sz w:val="18"/>
                <w:szCs w:val="18"/>
                <w:lang w:val="en-US"/>
              </w:rPr>
              <w:t>31.12.2002</w:t>
            </w:r>
          </w:p>
        </w:tc>
        <w:tc>
          <w:tcPr>
            <w:tcW w:w="1274" w:type="dxa"/>
            <w:vMerge w:val="restart"/>
            <w:vAlign w:val="center"/>
          </w:tcPr>
          <w:p w14:paraId="0D386A44" w14:textId="77777777" w:rsidR="00E26552" w:rsidRDefault="008C2D0B">
            <w:pPr>
              <w:rPr>
                <w:bCs/>
                <w:sz w:val="18"/>
                <w:szCs w:val="18"/>
                <w:lang w:val="en-US"/>
              </w:rPr>
            </w:pPr>
            <w:r>
              <w:rPr>
                <w:bCs/>
                <w:sz w:val="18"/>
                <w:szCs w:val="18"/>
                <w:lang w:val="en-US"/>
              </w:rPr>
              <w:t>02.08.2013</w:t>
            </w:r>
          </w:p>
        </w:tc>
      </w:tr>
      <w:tr w:rsidR="00E26552" w14:paraId="0D386A4C" w14:textId="77777777">
        <w:trPr>
          <w:trHeight w:val="275"/>
        </w:trPr>
        <w:tc>
          <w:tcPr>
            <w:tcW w:w="2557" w:type="dxa"/>
            <w:vMerge/>
            <w:vAlign w:val="center"/>
          </w:tcPr>
          <w:p w14:paraId="0D386A46" w14:textId="77777777" w:rsidR="00E26552" w:rsidRDefault="00E26552">
            <w:pPr>
              <w:rPr>
                <w:sz w:val="18"/>
                <w:szCs w:val="18"/>
              </w:rPr>
            </w:pPr>
          </w:p>
        </w:tc>
        <w:tc>
          <w:tcPr>
            <w:tcW w:w="1134" w:type="dxa"/>
            <w:vMerge/>
            <w:vAlign w:val="center"/>
          </w:tcPr>
          <w:p w14:paraId="0D386A47" w14:textId="77777777" w:rsidR="00E26552" w:rsidRDefault="00E26552">
            <w:pPr>
              <w:rPr>
                <w:sz w:val="18"/>
                <w:szCs w:val="18"/>
              </w:rPr>
            </w:pPr>
          </w:p>
        </w:tc>
        <w:tc>
          <w:tcPr>
            <w:tcW w:w="708" w:type="dxa"/>
            <w:vMerge/>
            <w:vAlign w:val="center"/>
          </w:tcPr>
          <w:p w14:paraId="0D386A48" w14:textId="77777777" w:rsidR="00E26552" w:rsidRDefault="00E26552">
            <w:pPr>
              <w:rPr>
                <w:sz w:val="18"/>
                <w:szCs w:val="18"/>
              </w:rPr>
            </w:pPr>
          </w:p>
        </w:tc>
        <w:tc>
          <w:tcPr>
            <w:tcW w:w="1560" w:type="dxa"/>
            <w:tcBorders>
              <w:top w:val="single" w:sz="4" w:space="0" w:color="auto"/>
              <w:left w:val="nil"/>
              <w:bottom w:val="single" w:sz="4" w:space="0" w:color="auto"/>
            </w:tcBorders>
            <w:vAlign w:val="center"/>
          </w:tcPr>
          <w:p w14:paraId="0D386A49" w14:textId="77777777" w:rsidR="00E26552" w:rsidRDefault="008C2D0B">
            <w:pPr>
              <w:rPr>
                <w:bCs/>
                <w:sz w:val="18"/>
                <w:szCs w:val="18"/>
                <w:lang w:val="en-US"/>
              </w:rPr>
            </w:pPr>
            <w:r>
              <w:rPr>
                <w:bCs/>
                <w:sz w:val="18"/>
                <w:szCs w:val="18"/>
                <w:lang w:val="en-US"/>
              </w:rPr>
              <w:t>DE000SLA02U8</w:t>
            </w:r>
          </w:p>
        </w:tc>
        <w:tc>
          <w:tcPr>
            <w:tcW w:w="1134" w:type="dxa"/>
            <w:vMerge/>
            <w:vAlign w:val="center"/>
          </w:tcPr>
          <w:p w14:paraId="0D386A4A" w14:textId="77777777" w:rsidR="00E26552" w:rsidRDefault="00E26552">
            <w:pPr>
              <w:rPr>
                <w:bCs/>
                <w:sz w:val="18"/>
                <w:szCs w:val="18"/>
                <w:lang w:val="en-US"/>
              </w:rPr>
            </w:pPr>
          </w:p>
        </w:tc>
        <w:tc>
          <w:tcPr>
            <w:tcW w:w="1274" w:type="dxa"/>
            <w:vMerge/>
            <w:vAlign w:val="center"/>
          </w:tcPr>
          <w:p w14:paraId="0D386A4B" w14:textId="77777777" w:rsidR="00E26552" w:rsidRDefault="00E26552">
            <w:pPr>
              <w:rPr>
                <w:bCs/>
                <w:sz w:val="18"/>
                <w:szCs w:val="18"/>
                <w:lang w:val="en-US"/>
              </w:rPr>
            </w:pPr>
          </w:p>
        </w:tc>
      </w:tr>
      <w:tr w:rsidR="00E26552" w14:paraId="0D386A53" w14:textId="77777777">
        <w:trPr>
          <w:trHeight w:val="279"/>
        </w:trPr>
        <w:tc>
          <w:tcPr>
            <w:tcW w:w="2557" w:type="dxa"/>
            <w:vMerge/>
            <w:vAlign w:val="center"/>
          </w:tcPr>
          <w:p w14:paraId="0D386A4D" w14:textId="77777777" w:rsidR="00E26552" w:rsidRDefault="00E26552">
            <w:pPr>
              <w:rPr>
                <w:sz w:val="18"/>
                <w:szCs w:val="18"/>
              </w:rPr>
            </w:pPr>
          </w:p>
        </w:tc>
        <w:tc>
          <w:tcPr>
            <w:tcW w:w="1134" w:type="dxa"/>
            <w:vMerge w:val="restart"/>
            <w:vAlign w:val="center"/>
          </w:tcPr>
          <w:p w14:paraId="0D386A4E" w14:textId="77777777" w:rsidR="00E26552" w:rsidRDefault="008C2D0B">
            <w:pPr>
              <w:rPr>
                <w:sz w:val="18"/>
                <w:szCs w:val="18"/>
              </w:rPr>
            </w:pPr>
            <w:r>
              <w:rPr>
                <w:sz w:val="18"/>
                <w:szCs w:val="18"/>
              </w:rPr>
              <w:t>Net Total Return</w:t>
            </w:r>
          </w:p>
        </w:tc>
        <w:tc>
          <w:tcPr>
            <w:tcW w:w="708" w:type="dxa"/>
            <w:vMerge w:val="restart"/>
            <w:vAlign w:val="center"/>
          </w:tcPr>
          <w:p w14:paraId="0D386A4F" w14:textId="77777777" w:rsidR="00E26552" w:rsidRDefault="008C2D0B">
            <w:pPr>
              <w:rPr>
                <w:sz w:val="18"/>
                <w:szCs w:val="18"/>
              </w:rPr>
            </w:pPr>
            <w:r>
              <w:rPr>
                <w:sz w:val="18"/>
                <w:szCs w:val="18"/>
              </w:rPr>
              <w:t xml:space="preserve">USD </w:t>
            </w:r>
          </w:p>
        </w:tc>
        <w:tc>
          <w:tcPr>
            <w:tcW w:w="1560" w:type="dxa"/>
            <w:tcBorders>
              <w:top w:val="single" w:sz="4" w:space="0" w:color="auto"/>
              <w:left w:val="nil"/>
              <w:bottom w:val="single" w:sz="4" w:space="0" w:color="auto"/>
            </w:tcBorders>
            <w:vAlign w:val="center"/>
          </w:tcPr>
          <w:p w14:paraId="0D386A50" w14:textId="77777777" w:rsidR="00E26552" w:rsidRDefault="008C2D0B">
            <w:pPr>
              <w:rPr>
                <w:sz w:val="18"/>
                <w:szCs w:val="18"/>
              </w:rPr>
            </w:pPr>
            <w:r>
              <w:rPr>
                <w:bCs/>
                <w:sz w:val="18"/>
                <w:szCs w:val="18"/>
                <w:lang w:val="en-US"/>
              </w:rPr>
              <w:t>.ROBOTR</w:t>
            </w:r>
          </w:p>
        </w:tc>
        <w:tc>
          <w:tcPr>
            <w:tcW w:w="1134" w:type="dxa"/>
            <w:vMerge w:val="restart"/>
            <w:vAlign w:val="center"/>
          </w:tcPr>
          <w:p w14:paraId="0D386A51" w14:textId="77777777" w:rsidR="00E26552" w:rsidRDefault="008C2D0B">
            <w:pPr>
              <w:rPr>
                <w:bCs/>
                <w:sz w:val="18"/>
                <w:szCs w:val="18"/>
                <w:lang w:val="en-US"/>
              </w:rPr>
            </w:pPr>
            <w:r>
              <w:rPr>
                <w:bCs/>
                <w:sz w:val="18"/>
                <w:szCs w:val="18"/>
                <w:lang w:val="en-US"/>
              </w:rPr>
              <w:t>31.12.2002</w:t>
            </w:r>
          </w:p>
        </w:tc>
        <w:tc>
          <w:tcPr>
            <w:tcW w:w="1274" w:type="dxa"/>
            <w:vMerge w:val="restart"/>
            <w:vAlign w:val="center"/>
          </w:tcPr>
          <w:p w14:paraId="0D386A52" w14:textId="77777777" w:rsidR="00E26552" w:rsidRDefault="008C2D0B">
            <w:pPr>
              <w:rPr>
                <w:bCs/>
                <w:sz w:val="18"/>
                <w:szCs w:val="18"/>
                <w:lang w:val="en-US"/>
              </w:rPr>
            </w:pPr>
            <w:r>
              <w:rPr>
                <w:bCs/>
                <w:sz w:val="18"/>
                <w:szCs w:val="18"/>
                <w:lang w:val="en-US"/>
              </w:rPr>
              <w:t>02.08.2013</w:t>
            </w:r>
          </w:p>
        </w:tc>
      </w:tr>
      <w:tr w:rsidR="00E26552" w14:paraId="0D386A5A" w14:textId="77777777">
        <w:trPr>
          <w:trHeight w:val="268"/>
        </w:trPr>
        <w:tc>
          <w:tcPr>
            <w:tcW w:w="2557" w:type="dxa"/>
            <w:vMerge/>
            <w:vAlign w:val="center"/>
          </w:tcPr>
          <w:p w14:paraId="0D386A54" w14:textId="77777777" w:rsidR="00E26552" w:rsidRDefault="00E26552">
            <w:pPr>
              <w:rPr>
                <w:sz w:val="18"/>
                <w:szCs w:val="18"/>
              </w:rPr>
            </w:pPr>
          </w:p>
        </w:tc>
        <w:tc>
          <w:tcPr>
            <w:tcW w:w="1134" w:type="dxa"/>
            <w:vMerge/>
            <w:vAlign w:val="center"/>
          </w:tcPr>
          <w:p w14:paraId="0D386A55" w14:textId="77777777" w:rsidR="00E26552" w:rsidRDefault="00E26552">
            <w:pPr>
              <w:rPr>
                <w:sz w:val="18"/>
                <w:szCs w:val="18"/>
              </w:rPr>
            </w:pPr>
          </w:p>
        </w:tc>
        <w:tc>
          <w:tcPr>
            <w:tcW w:w="708" w:type="dxa"/>
            <w:vMerge/>
            <w:vAlign w:val="center"/>
          </w:tcPr>
          <w:p w14:paraId="0D386A56" w14:textId="77777777" w:rsidR="00E26552" w:rsidRDefault="00E26552">
            <w:pPr>
              <w:rPr>
                <w:sz w:val="18"/>
                <w:szCs w:val="18"/>
              </w:rPr>
            </w:pPr>
          </w:p>
        </w:tc>
        <w:tc>
          <w:tcPr>
            <w:tcW w:w="1560" w:type="dxa"/>
            <w:tcBorders>
              <w:top w:val="single" w:sz="4" w:space="0" w:color="auto"/>
              <w:left w:val="nil"/>
              <w:bottom w:val="single" w:sz="4" w:space="0" w:color="auto"/>
            </w:tcBorders>
            <w:vAlign w:val="center"/>
          </w:tcPr>
          <w:p w14:paraId="0D386A57" w14:textId="77777777" w:rsidR="00E26552" w:rsidRDefault="008C2D0B">
            <w:pPr>
              <w:rPr>
                <w:bCs/>
                <w:sz w:val="18"/>
                <w:szCs w:val="18"/>
                <w:lang w:val="en-US"/>
              </w:rPr>
            </w:pPr>
            <w:r>
              <w:rPr>
                <w:bCs/>
                <w:sz w:val="18"/>
                <w:szCs w:val="18"/>
                <w:lang w:val="en-US"/>
              </w:rPr>
              <w:t>DE000SLA02V6</w:t>
            </w:r>
          </w:p>
        </w:tc>
        <w:tc>
          <w:tcPr>
            <w:tcW w:w="1134" w:type="dxa"/>
            <w:vMerge/>
            <w:vAlign w:val="center"/>
          </w:tcPr>
          <w:p w14:paraId="0D386A58" w14:textId="77777777" w:rsidR="00E26552" w:rsidRDefault="00E26552">
            <w:pPr>
              <w:rPr>
                <w:bCs/>
                <w:sz w:val="18"/>
                <w:szCs w:val="18"/>
                <w:lang w:val="en-US"/>
              </w:rPr>
            </w:pPr>
          </w:p>
        </w:tc>
        <w:tc>
          <w:tcPr>
            <w:tcW w:w="1274" w:type="dxa"/>
            <w:vMerge/>
            <w:vAlign w:val="center"/>
          </w:tcPr>
          <w:p w14:paraId="0D386A59" w14:textId="77777777" w:rsidR="00E26552" w:rsidRDefault="00E26552">
            <w:pPr>
              <w:rPr>
                <w:bCs/>
                <w:sz w:val="18"/>
                <w:szCs w:val="18"/>
                <w:lang w:val="en-US"/>
              </w:rPr>
            </w:pPr>
          </w:p>
        </w:tc>
      </w:tr>
      <w:tr w:rsidR="00E26552" w14:paraId="0D386A62" w14:textId="77777777">
        <w:trPr>
          <w:trHeight w:val="272"/>
        </w:trPr>
        <w:tc>
          <w:tcPr>
            <w:tcW w:w="2557" w:type="dxa"/>
            <w:vMerge w:val="restart"/>
            <w:vAlign w:val="center"/>
          </w:tcPr>
          <w:p w14:paraId="0D386A5B"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 xml:space="preserve">Robotics and Automation UCITS Index  </w:t>
            </w:r>
          </w:p>
          <w:p w14:paraId="0D386A5C" w14:textId="77777777" w:rsidR="00E26552" w:rsidRDefault="00E26552">
            <w:pPr>
              <w:rPr>
                <w:sz w:val="18"/>
                <w:szCs w:val="18"/>
              </w:rPr>
            </w:pPr>
          </w:p>
        </w:tc>
        <w:tc>
          <w:tcPr>
            <w:tcW w:w="1134" w:type="dxa"/>
            <w:vMerge w:val="restart"/>
            <w:vAlign w:val="center"/>
          </w:tcPr>
          <w:p w14:paraId="0D386A5D" w14:textId="77777777" w:rsidR="00E26552" w:rsidRDefault="008C2D0B">
            <w:pPr>
              <w:rPr>
                <w:sz w:val="18"/>
                <w:szCs w:val="18"/>
              </w:rPr>
            </w:pPr>
            <w:r>
              <w:rPr>
                <w:sz w:val="18"/>
                <w:szCs w:val="18"/>
              </w:rPr>
              <w:t>Net Total Return</w:t>
            </w:r>
          </w:p>
        </w:tc>
        <w:tc>
          <w:tcPr>
            <w:tcW w:w="708" w:type="dxa"/>
            <w:vMerge w:val="restart"/>
            <w:vAlign w:val="center"/>
          </w:tcPr>
          <w:p w14:paraId="0D386A5E" w14:textId="77777777" w:rsidR="00E26552" w:rsidRDefault="008C2D0B">
            <w:pPr>
              <w:rPr>
                <w:sz w:val="18"/>
                <w:szCs w:val="18"/>
              </w:rPr>
            </w:pPr>
            <w:r>
              <w:rPr>
                <w:sz w:val="18"/>
                <w:szCs w:val="18"/>
              </w:rPr>
              <w:t xml:space="preserve">USD </w:t>
            </w:r>
          </w:p>
        </w:tc>
        <w:tc>
          <w:tcPr>
            <w:tcW w:w="1560" w:type="dxa"/>
            <w:tcBorders>
              <w:top w:val="single" w:sz="4" w:space="0" w:color="auto"/>
              <w:left w:val="nil"/>
              <w:bottom w:val="single" w:sz="4" w:space="0" w:color="auto"/>
            </w:tcBorders>
            <w:vAlign w:val="center"/>
          </w:tcPr>
          <w:p w14:paraId="0D386A5F" w14:textId="77777777" w:rsidR="00E26552" w:rsidRDefault="008C2D0B">
            <w:pPr>
              <w:rPr>
                <w:sz w:val="18"/>
                <w:szCs w:val="18"/>
              </w:rPr>
            </w:pPr>
            <w:r>
              <w:rPr>
                <w:bCs/>
                <w:sz w:val="18"/>
                <w:szCs w:val="18"/>
                <w:lang w:val="en-US"/>
              </w:rPr>
              <w:t>.ROBOT</w:t>
            </w:r>
          </w:p>
        </w:tc>
        <w:tc>
          <w:tcPr>
            <w:tcW w:w="1134" w:type="dxa"/>
            <w:vMerge w:val="restart"/>
            <w:vAlign w:val="center"/>
          </w:tcPr>
          <w:p w14:paraId="0D386A60" w14:textId="77777777" w:rsidR="00E26552" w:rsidRDefault="008C2D0B">
            <w:pPr>
              <w:rPr>
                <w:bCs/>
                <w:sz w:val="18"/>
                <w:szCs w:val="18"/>
                <w:lang w:val="en-US"/>
              </w:rPr>
            </w:pPr>
            <w:r>
              <w:rPr>
                <w:bCs/>
                <w:sz w:val="18"/>
                <w:szCs w:val="18"/>
                <w:lang w:val="en-US"/>
              </w:rPr>
              <w:t>31.12.2003</w:t>
            </w:r>
          </w:p>
        </w:tc>
        <w:tc>
          <w:tcPr>
            <w:tcW w:w="1274" w:type="dxa"/>
            <w:vMerge w:val="restart"/>
            <w:vAlign w:val="center"/>
          </w:tcPr>
          <w:p w14:paraId="0D386A61" w14:textId="77777777" w:rsidR="00E26552" w:rsidRDefault="008C2D0B">
            <w:pPr>
              <w:rPr>
                <w:bCs/>
                <w:sz w:val="18"/>
                <w:szCs w:val="18"/>
                <w:lang w:val="en-US"/>
              </w:rPr>
            </w:pPr>
            <w:r>
              <w:rPr>
                <w:bCs/>
                <w:sz w:val="18"/>
                <w:szCs w:val="18"/>
                <w:lang w:val="en-US"/>
              </w:rPr>
              <w:t>16.06.2014</w:t>
            </w:r>
          </w:p>
        </w:tc>
      </w:tr>
      <w:tr w:rsidR="00E26552" w14:paraId="0D386A69" w14:textId="77777777">
        <w:trPr>
          <w:trHeight w:val="276"/>
        </w:trPr>
        <w:tc>
          <w:tcPr>
            <w:tcW w:w="2557" w:type="dxa"/>
            <w:vMerge/>
            <w:vAlign w:val="center"/>
          </w:tcPr>
          <w:p w14:paraId="0D386A63" w14:textId="77777777" w:rsidR="00E26552" w:rsidRDefault="00E26552">
            <w:pPr>
              <w:rPr>
                <w:sz w:val="18"/>
                <w:szCs w:val="18"/>
              </w:rPr>
            </w:pPr>
          </w:p>
        </w:tc>
        <w:tc>
          <w:tcPr>
            <w:tcW w:w="1134" w:type="dxa"/>
            <w:vMerge/>
            <w:vAlign w:val="center"/>
          </w:tcPr>
          <w:p w14:paraId="0D386A64" w14:textId="77777777" w:rsidR="00E26552" w:rsidRDefault="00E26552">
            <w:pPr>
              <w:rPr>
                <w:sz w:val="18"/>
                <w:szCs w:val="18"/>
              </w:rPr>
            </w:pPr>
          </w:p>
        </w:tc>
        <w:tc>
          <w:tcPr>
            <w:tcW w:w="708" w:type="dxa"/>
            <w:vMerge/>
            <w:vAlign w:val="center"/>
          </w:tcPr>
          <w:p w14:paraId="0D386A65" w14:textId="77777777" w:rsidR="00E26552" w:rsidRDefault="00E26552">
            <w:pPr>
              <w:rPr>
                <w:sz w:val="18"/>
                <w:szCs w:val="18"/>
              </w:rPr>
            </w:pPr>
          </w:p>
        </w:tc>
        <w:tc>
          <w:tcPr>
            <w:tcW w:w="1560" w:type="dxa"/>
            <w:tcBorders>
              <w:top w:val="single" w:sz="4" w:space="0" w:color="auto"/>
              <w:left w:val="nil"/>
              <w:bottom w:val="single" w:sz="4" w:space="0" w:color="auto"/>
            </w:tcBorders>
            <w:vAlign w:val="center"/>
          </w:tcPr>
          <w:p w14:paraId="0D386A66" w14:textId="77777777" w:rsidR="00E26552" w:rsidRDefault="008C2D0B">
            <w:pPr>
              <w:rPr>
                <w:bCs/>
                <w:sz w:val="18"/>
                <w:szCs w:val="18"/>
                <w:lang w:val="en-US"/>
              </w:rPr>
            </w:pPr>
            <w:r>
              <w:rPr>
                <w:bCs/>
                <w:sz w:val="18"/>
                <w:szCs w:val="18"/>
                <w:lang w:val="en-US"/>
              </w:rPr>
              <w:t>DE000SLA4RB7</w:t>
            </w:r>
          </w:p>
        </w:tc>
        <w:tc>
          <w:tcPr>
            <w:tcW w:w="1134" w:type="dxa"/>
            <w:vMerge/>
            <w:vAlign w:val="center"/>
          </w:tcPr>
          <w:p w14:paraId="0D386A67" w14:textId="77777777" w:rsidR="00E26552" w:rsidRDefault="00E26552">
            <w:pPr>
              <w:rPr>
                <w:bCs/>
                <w:sz w:val="18"/>
                <w:szCs w:val="18"/>
                <w:lang w:val="en-US"/>
              </w:rPr>
            </w:pPr>
          </w:p>
        </w:tc>
        <w:tc>
          <w:tcPr>
            <w:tcW w:w="1274" w:type="dxa"/>
            <w:vMerge/>
            <w:vAlign w:val="center"/>
          </w:tcPr>
          <w:p w14:paraId="0D386A68" w14:textId="77777777" w:rsidR="00E26552" w:rsidRDefault="00E26552">
            <w:pPr>
              <w:rPr>
                <w:bCs/>
                <w:sz w:val="18"/>
                <w:szCs w:val="18"/>
                <w:lang w:val="en-US"/>
              </w:rPr>
            </w:pPr>
          </w:p>
        </w:tc>
      </w:tr>
      <w:tr w:rsidR="00E26552" w14:paraId="0D386A70" w14:textId="77777777">
        <w:trPr>
          <w:trHeight w:val="280"/>
        </w:trPr>
        <w:tc>
          <w:tcPr>
            <w:tcW w:w="2557" w:type="dxa"/>
            <w:vMerge/>
            <w:vAlign w:val="center"/>
          </w:tcPr>
          <w:p w14:paraId="0D386A6A" w14:textId="77777777" w:rsidR="00E26552" w:rsidRDefault="00E26552">
            <w:pPr>
              <w:rPr>
                <w:sz w:val="18"/>
                <w:szCs w:val="18"/>
              </w:rPr>
            </w:pPr>
          </w:p>
        </w:tc>
        <w:tc>
          <w:tcPr>
            <w:tcW w:w="1134" w:type="dxa"/>
            <w:vMerge w:val="restart"/>
            <w:vAlign w:val="center"/>
          </w:tcPr>
          <w:p w14:paraId="0D386A6B" w14:textId="77777777" w:rsidR="00E26552" w:rsidRDefault="008C2D0B">
            <w:pPr>
              <w:rPr>
                <w:sz w:val="18"/>
                <w:szCs w:val="18"/>
              </w:rPr>
            </w:pPr>
            <w:r>
              <w:rPr>
                <w:sz w:val="18"/>
                <w:szCs w:val="18"/>
              </w:rPr>
              <w:t>Price Return</w:t>
            </w:r>
          </w:p>
        </w:tc>
        <w:tc>
          <w:tcPr>
            <w:tcW w:w="708" w:type="dxa"/>
            <w:vMerge w:val="restart"/>
            <w:vAlign w:val="center"/>
          </w:tcPr>
          <w:p w14:paraId="0D386A6C" w14:textId="77777777" w:rsidR="00E26552" w:rsidRDefault="008C2D0B">
            <w:pPr>
              <w:rPr>
                <w:sz w:val="18"/>
                <w:szCs w:val="18"/>
              </w:rPr>
            </w:pPr>
            <w:r>
              <w:rPr>
                <w:sz w:val="18"/>
                <w:szCs w:val="18"/>
              </w:rPr>
              <w:t xml:space="preserve">USD </w:t>
            </w:r>
          </w:p>
        </w:tc>
        <w:tc>
          <w:tcPr>
            <w:tcW w:w="1560" w:type="dxa"/>
            <w:tcBorders>
              <w:top w:val="single" w:sz="4" w:space="0" w:color="auto"/>
              <w:left w:val="nil"/>
              <w:bottom w:val="single" w:sz="4" w:space="0" w:color="auto"/>
            </w:tcBorders>
            <w:vAlign w:val="center"/>
          </w:tcPr>
          <w:p w14:paraId="0D386A6D" w14:textId="77777777" w:rsidR="00E26552" w:rsidRDefault="008C2D0B">
            <w:pPr>
              <w:rPr>
                <w:sz w:val="18"/>
                <w:szCs w:val="18"/>
              </w:rPr>
            </w:pPr>
            <w:r>
              <w:rPr>
                <w:bCs/>
                <w:sz w:val="18"/>
                <w:szCs w:val="18"/>
                <w:lang w:val="en-US"/>
              </w:rPr>
              <w:t xml:space="preserve">.ROBOTPR </w:t>
            </w:r>
          </w:p>
        </w:tc>
        <w:tc>
          <w:tcPr>
            <w:tcW w:w="1134" w:type="dxa"/>
            <w:vMerge w:val="restart"/>
            <w:vAlign w:val="center"/>
          </w:tcPr>
          <w:p w14:paraId="0D386A6E" w14:textId="77777777" w:rsidR="00E26552" w:rsidRDefault="008C2D0B">
            <w:pPr>
              <w:rPr>
                <w:bCs/>
                <w:sz w:val="18"/>
                <w:szCs w:val="18"/>
                <w:lang w:val="en-US"/>
              </w:rPr>
            </w:pPr>
            <w:r>
              <w:rPr>
                <w:bCs/>
                <w:sz w:val="18"/>
                <w:szCs w:val="18"/>
                <w:lang w:val="en-US"/>
              </w:rPr>
              <w:t>31.12.2003</w:t>
            </w:r>
          </w:p>
        </w:tc>
        <w:tc>
          <w:tcPr>
            <w:tcW w:w="1274" w:type="dxa"/>
            <w:vMerge w:val="restart"/>
            <w:vAlign w:val="center"/>
          </w:tcPr>
          <w:p w14:paraId="0D386A6F" w14:textId="77777777" w:rsidR="00E26552" w:rsidRDefault="008C2D0B">
            <w:pPr>
              <w:rPr>
                <w:bCs/>
                <w:sz w:val="18"/>
                <w:szCs w:val="18"/>
                <w:lang w:val="en-US"/>
              </w:rPr>
            </w:pPr>
            <w:r>
              <w:rPr>
                <w:bCs/>
                <w:sz w:val="18"/>
                <w:szCs w:val="18"/>
                <w:lang w:val="en-US"/>
              </w:rPr>
              <w:t>25.06.2014</w:t>
            </w:r>
          </w:p>
        </w:tc>
      </w:tr>
      <w:tr w:rsidR="00E26552" w14:paraId="0D386A77" w14:textId="77777777">
        <w:trPr>
          <w:trHeight w:val="260"/>
        </w:trPr>
        <w:tc>
          <w:tcPr>
            <w:tcW w:w="2557" w:type="dxa"/>
            <w:vMerge/>
            <w:vAlign w:val="center"/>
          </w:tcPr>
          <w:p w14:paraId="0D386A71" w14:textId="77777777" w:rsidR="00E26552" w:rsidRDefault="00E26552">
            <w:pPr>
              <w:rPr>
                <w:sz w:val="18"/>
                <w:szCs w:val="18"/>
              </w:rPr>
            </w:pPr>
          </w:p>
        </w:tc>
        <w:tc>
          <w:tcPr>
            <w:tcW w:w="1134" w:type="dxa"/>
            <w:vMerge/>
            <w:vAlign w:val="center"/>
          </w:tcPr>
          <w:p w14:paraId="0D386A72" w14:textId="77777777" w:rsidR="00E26552" w:rsidRDefault="00E26552">
            <w:pPr>
              <w:rPr>
                <w:sz w:val="18"/>
                <w:szCs w:val="18"/>
              </w:rPr>
            </w:pPr>
          </w:p>
        </w:tc>
        <w:tc>
          <w:tcPr>
            <w:tcW w:w="708" w:type="dxa"/>
            <w:vMerge/>
            <w:vAlign w:val="center"/>
          </w:tcPr>
          <w:p w14:paraId="0D386A73" w14:textId="77777777" w:rsidR="00E26552" w:rsidRDefault="00E26552">
            <w:pPr>
              <w:rPr>
                <w:sz w:val="18"/>
                <w:szCs w:val="18"/>
              </w:rPr>
            </w:pPr>
          </w:p>
        </w:tc>
        <w:tc>
          <w:tcPr>
            <w:tcW w:w="1560" w:type="dxa"/>
            <w:tcBorders>
              <w:top w:val="single" w:sz="4" w:space="0" w:color="auto"/>
              <w:left w:val="nil"/>
            </w:tcBorders>
            <w:vAlign w:val="center"/>
          </w:tcPr>
          <w:p w14:paraId="0D386A74" w14:textId="77777777" w:rsidR="00E26552" w:rsidRDefault="008C2D0B">
            <w:pPr>
              <w:rPr>
                <w:bCs/>
                <w:sz w:val="18"/>
                <w:szCs w:val="18"/>
                <w:lang w:val="en-US"/>
              </w:rPr>
            </w:pPr>
            <w:r>
              <w:rPr>
                <w:bCs/>
                <w:sz w:val="18"/>
                <w:szCs w:val="18"/>
                <w:lang w:val="en-US"/>
              </w:rPr>
              <w:t>DE000SLA5RB4</w:t>
            </w:r>
          </w:p>
        </w:tc>
        <w:tc>
          <w:tcPr>
            <w:tcW w:w="1134" w:type="dxa"/>
            <w:vMerge/>
            <w:vAlign w:val="center"/>
          </w:tcPr>
          <w:p w14:paraId="0D386A75" w14:textId="77777777" w:rsidR="00E26552" w:rsidRDefault="00E26552">
            <w:pPr>
              <w:rPr>
                <w:bCs/>
                <w:sz w:val="18"/>
                <w:szCs w:val="18"/>
                <w:lang w:val="en-US"/>
              </w:rPr>
            </w:pPr>
          </w:p>
        </w:tc>
        <w:tc>
          <w:tcPr>
            <w:tcW w:w="1274" w:type="dxa"/>
            <w:vMerge/>
            <w:vAlign w:val="center"/>
          </w:tcPr>
          <w:p w14:paraId="0D386A76" w14:textId="77777777" w:rsidR="00E26552" w:rsidRDefault="00E26552">
            <w:pPr>
              <w:rPr>
                <w:bCs/>
                <w:sz w:val="18"/>
                <w:szCs w:val="18"/>
                <w:lang w:val="en-US"/>
              </w:rPr>
            </w:pPr>
          </w:p>
        </w:tc>
      </w:tr>
    </w:tbl>
    <w:p w14:paraId="0D386A78" w14:textId="77777777" w:rsidR="00E26552" w:rsidRDefault="00E26552"/>
    <w:p w14:paraId="0D386A79" w14:textId="77777777" w:rsidR="00E26552" w:rsidRDefault="008C2D0B">
      <w:pPr>
        <w:spacing w:after="160" w:line="259" w:lineRule="auto"/>
      </w:pPr>
      <w:r>
        <w:br w:type="page"/>
      </w:r>
    </w:p>
    <w:tbl>
      <w:tblPr>
        <w:tblStyle w:val="TableGrid0"/>
        <w:tblW w:w="0" w:type="auto"/>
        <w:tblInd w:w="567" w:type="dxa"/>
        <w:tblLayout w:type="fixed"/>
        <w:tblLook w:val="04A0" w:firstRow="1" w:lastRow="0" w:firstColumn="1" w:lastColumn="0" w:noHBand="0" w:noVBand="1"/>
      </w:tblPr>
      <w:tblGrid>
        <w:gridCol w:w="2547"/>
        <w:gridCol w:w="1144"/>
        <w:gridCol w:w="687"/>
        <w:gridCol w:w="1530"/>
        <w:gridCol w:w="1260"/>
        <w:gridCol w:w="1198"/>
      </w:tblGrid>
      <w:tr w:rsidR="00E26552" w14:paraId="0D386A80" w14:textId="77777777">
        <w:trPr>
          <w:trHeight w:val="700"/>
        </w:trPr>
        <w:tc>
          <w:tcPr>
            <w:tcW w:w="2547" w:type="dxa"/>
            <w:vAlign w:val="center"/>
          </w:tcPr>
          <w:p w14:paraId="0D386A7A" w14:textId="77777777" w:rsidR="00E26552" w:rsidRDefault="008C2D0B">
            <w:pPr>
              <w:rPr>
                <w:sz w:val="18"/>
                <w:szCs w:val="18"/>
              </w:rPr>
            </w:pPr>
            <w:r>
              <w:rPr>
                <w:sz w:val="18"/>
                <w:szCs w:val="18"/>
              </w:rPr>
              <w:lastRenderedPageBreak/>
              <w:t>Index</w:t>
            </w:r>
          </w:p>
        </w:tc>
        <w:tc>
          <w:tcPr>
            <w:tcW w:w="1144" w:type="dxa"/>
            <w:vAlign w:val="center"/>
          </w:tcPr>
          <w:p w14:paraId="0D386A7B" w14:textId="77777777" w:rsidR="00E26552" w:rsidRDefault="008C2D0B">
            <w:pPr>
              <w:rPr>
                <w:sz w:val="18"/>
                <w:szCs w:val="18"/>
              </w:rPr>
            </w:pPr>
            <w:r>
              <w:rPr>
                <w:sz w:val="18"/>
                <w:szCs w:val="18"/>
              </w:rPr>
              <w:t>Calculation Method</w:t>
            </w:r>
          </w:p>
        </w:tc>
        <w:tc>
          <w:tcPr>
            <w:tcW w:w="687" w:type="dxa"/>
            <w:vAlign w:val="center"/>
          </w:tcPr>
          <w:p w14:paraId="0D386A7C" w14:textId="77777777" w:rsidR="00E26552" w:rsidRDefault="008C2D0B">
            <w:pPr>
              <w:rPr>
                <w:sz w:val="18"/>
                <w:szCs w:val="18"/>
              </w:rPr>
            </w:pPr>
            <w:r>
              <w:rPr>
                <w:sz w:val="18"/>
                <w:szCs w:val="18"/>
              </w:rPr>
              <w:t xml:space="preserve">Calc. </w:t>
            </w:r>
            <w:proofErr w:type="spellStart"/>
            <w:r>
              <w:rPr>
                <w:sz w:val="18"/>
                <w:szCs w:val="18"/>
              </w:rPr>
              <w:t>Curr</w:t>
            </w:r>
            <w:proofErr w:type="spellEnd"/>
            <w:r>
              <w:rPr>
                <w:sz w:val="18"/>
                <w:szCs w:val="18"/>
              </w:rPr>
              <w:t xml:space="preserve">. </w:t>
            </w:r>
          </w:p>
        </w:tc>
        <w:tc>
          <w:tcPr>
            <w:tcW w:w="1530" w:type="dxa"/>
            <w:vAlign w:val="center"/>
          </w:tcPr>
          <w:p w14:paraId="0D386A7D" w14:textId="77777777" w:rsidR="00E26552" w:rsidRDefault="008C2D0B">
            <w:pPr>
              <w:rPr>
                <w:sz w:val="18"/>
                <w:szCs w:val="18"/>
              </w:rPr>
            </w:pPr>
            <w:r>
              <w:rPr>
                <w:sz w:val="18"/>
                <w:szCs w:val="18"/>
              </w:rPr>
              <w:t>Symbol / ISIN</w:t>
            </w:r>
          </w:p>
        </w:tc>
        <w:tc>
          <w:tcPr>
            <w:tcW w:w="1260" w:type="dxa"/>
            <w:vAlign w:val="center"/>
          </w:tcPr>
          <w:p w14:paraId="0D386A7E" w14:textId="77777777" w:rsidR="00E26552" w:rsidRDefault="008C2D0B">
            <w:pPr>
              <w:rPr>
                <w:sz w:val="18"/>
                <w:szCs w:val="18"/>
              </w:rPr>
            </w:pPr>
            <w:r>
              <w:rPr>
                <w:sz w:val="18"/>
                <w:szCs w:val="18"/>
              </w:rPr>
              <w:t>History</w:t>
            </w:r>
          </w:p>
        </w:tc>
        <w:tc>
          <w:tcPr>
            <w:tcW w:w="1198" w:type="dxa"/>
            <w:vAlign w:val="center"/>
          </w:tcPr>
          <w:p w14:paraId="0D386A7F" w14:textId="77777777" w:rsidR="00E26552" w:rsidRDefault="008C2D0B">
            <w:pPr>
              <w:rPr>
                <w:sz w:val="18"/>
                <w:szCs w:val="18"/>
              </w:rPr>
            </w:pPr>
            <w:r>
              <w:rPr>
                <w:sz w:val="18"/>
                <w:szCs w:val="18"/>
              </w:rPr>
              <w:t xml:space="preserve">Live </w:t>
            </w:r>
            <w:r>
              <w:rPr>
                <w:sz w:val="18"/>
                <w:szCs w:val="18"/>
              </w:rPr>
              <w:t>Calculation</w:t>
            </w:r>
          </w:p>
        </w:tc>
      </w:tr>
      <w:tr w:rsidR="00E26552" w14:paraId="0D386A82" w14:textId="77777777">
        <w:trPr>
          <w:trHeight w:val="260"/>
        </w:trPr>
        <w:tc>
          <w:tcPr>
            <w:tcW w:w="8366" w:type="dxa"/>
            <w:gridSpan w:val="6"/>
            <w:shd w:val="clear" w:color="auto" w:fill="F2F2F2" w:themeFill="background1" w:themeFillShade="F2"/>
            <w:vAlign w:val="center"/>
          </w:tcPr>
          <w:p w14:paraId="0D386A81" w14:textId="77777777" w:rsidR="00E26552" w:rsidRDefault="008C2D0B">
            <w:pPr>
              <w:rPr>
                <w:b/>
                <w:bCs/>
                <w:sz w:val="18"/>
                <w:szCs w:val="18"/>
                <w:lang w:val="en-US"/>
              </w:rPr>
            </w:pPr>
            <w:r>
              <w:rPr>
                <w:b/>
                <w:bCs/>
                <w:sz w:val="18"/>
                <w:szCs w:val="18"/>
                <w:lang w:val="en-US"/>
              </w:rPr>
              <w:t>ROBO GLOBAL</w:t>
            </w:r>
            <w:r>
              <w:rPr>
                <w:b/>
                <w:bCs/>
                <w:sz w:val="18"/>
                <w:szCs w:val="18"/>
                <w:vertAlign w:val="superscript"/>
                <w:lang w:val="en-US"/>
              </w:rPr>
              <w:t>®</w:t>
            </w:r>
            <w:r>
              <w:rPr>
                <w:b/>
                <w:bCs/>
                <w:sz w:val="18"/>
                <w:szCs w:val="18"/>
                <w:lang w:val="en-US"/>
              </w:rPr>
              <w:t xml:space="preserve"> REVENUE INDEX SERIES</w:t>
            </w:r>
          </w:p>
        </w:tc>
      </w:tr>
      <w:tr w:rsidR="00E26552" w14:paraId="0D386A89" w14:textId="77777777">
        <w:trPr>
          <w:trHeight w:val="128"/>
        </w:trPr>
        <w:tc>
          <w:tcPr>
            <w:tcW w:w="2547" w:type="dxa"/>
            <w:vMerge w:val="restart"/>
            <w:vAlign w:val="center"/>
          </w:tcPr>
          <w:p w14:paraId="0D386A83"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High Revenue Index</w:t>
            </w:r>
          </w:p>
        </w:tc>
        <w:tc>
          <w:tcPr>
            <w:tcW w:w="1144" w:type="dxa"/>
            <w:vMerge w:val="restart"/>
            <w:vAlign w:val="center"/>
          </w:tcPr>
          <w:p w14:paraId="0D386A84" w14:textId="77777777" w:rsidR="00E26552" w:rsidRDefault="008C2D0B">
            <w:pPr>
              <w:rPr>
                <w:sz w:val="18"/>
                <w:szCs w:val="18"/>
              </w:rPr>
            </w:pPr>
            <w:r>
              <w:rPr>
                <w:sz w:val="18"/>
                <w:szCs w:val="18"/>
              </w:rPr>
              <w:t>Price Return</w:t>
            </w:r>
          </w:p>
        </w:tc>
        <w:tc>
          <w:tcPr>
            <w:tcW w:w="687" w:type="dxa"/>
            <w:vMerge w:val="restart"/>
            <w:vAlign w:val="center"/>
          </w:tcPr>
          <w:p w14:paraId="0D386A85"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86" w14:textId="77777777" w:rsidR="00E26552" w:rsidRDefault="008C2D0B">
            <w:pPr>
              <w:rPr>
                <w:bCs/>
                <w:sz w:val="18"/>
                <w:szCs w:val="18"/>
              </w:rPr>
            </w:pPr>
            <w:r>
              <w:rPr>
                <w:bCs/>
                <w:sz w:val="18"/>
                <w:szCs w:val="18"/>
              </w:rPr>
              <w:t>ROBOHRPR</w:t>
            </w:r>
          </w:p>
        </w:tc>
        <w:tc>
          <w:tcPr>
            <w:tcW w:w="1260" w:type="dxa"/>
            <w:vMerge w:val="restart"/>
            <w:vAlign w:val="center"/>
          </w:tcPr>
          <w:p w14:paraId="0D386A87"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88" w14:textId="77777777" w:rsidR="00E26552" w:rsidRDefault="008C2D0B">
            <w:pPr>
              <w:rPr>
                <w:bCs/>
                <w:sz w:val="18"/>
                <w:szCs w:val="18"/>
                <w:lang w:val="en-US"/>
              </w:rPr>
            </w:pPr>
            <w:r>
              <w:rPr>
                <w:bCs/>
                <w:sz w:val="18"/>
                <w:szCs w:val="18"/>
                <w:lang w:val="en-US"/>
              </w:rPr>
              <w:t>31.12.2017</w:t>
            </w:r>
          </w:p>
        </w:tc>
      </w:tr>
      <w:tr w:rsidR="00E26552" w14:paraId="0D386A90" w14:textId="77777777">
        <w:trPr>
          <w:trHeight w:val="127"/>
        </w:trPr>
        <w:tc>
          <w:tcPr>
            <w:tcW w:w="2547" w:type="dxa"/>
            <w:vMerge/>
            <w:vAlign w:val="center"/>
          </w:tcPr>
          <w:p w14:paraId="0D386A8A" w14:textId="77777777" w:rsidR="00E26552" w:rsidRDefault="00E26552">
            <w:pPr>
              <w:rPr>
                <w:sz w:val="18"/>
                <w:szCs w:val="18"/>
              </w:rPr>
            </w:pPr>
          </w:p>
        </w:tc>
        <w:tc>
          <w:tcPr>
            <w:tcW w:w="1144" w:type="dxa"/>
            <w:vMerge/>
            <w:vAlign w:val="center"/>
          </w:tcPr>
          <w:p w14:paraId="0D386A8B" w14:textId="77777777" w:rsidR="00E26552" w:rsidRDefault="00E26552">
            <w:pPr>
              <w:rPr>
                <w:sz w:val="18"/>
                <w:szCs w:val="18"/>
              </w:rPr>
            </w:pPr>
          </w:p>
        </w:tc>
        <w:tc>
          <w:tcPr>
            <w:tcW w:w="687" w:type="dxa"/>
            <w:vMerge/>
            <w:vAlign w:val="center"/>
          </w:tcPr>
          <w:p w14:paraId="0D386A8C"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8D" w14:textId="77777777" w:rsidR="00E26552" w:rsidRDefault="008C2D0B">
            <w:pPr>
              <w:rPr>
                <w:bCs/>
                <w:sz w:val="18"/>
                <w:szCs w:val="18"/>
              </w:rPr>
            </w:pPr>
            <w:r>
              <w:rPr>
                <w:bCs/>
                <w:sz w:val="18"/>
                <w:szCs w:val="18"/>
              </w:rPr>
              <w:t>DE000SLA5CG5</w:t>
            </w:r>
          </w:p>
        </w:tc>
        <w:tc>
          <w:tcPr>
            <w:tcW w:w="1260" w:type="dxa"/>
            <w:vMerge/>
            <w:vAlign w:val="center"/>
          </w:tcPr>
          <w:p w14:paraId="0D386A8E" w14:textId="77777777" w:rsidR="00E26552" w:rsidRDefault="00E26552">
            <w:pPr>
              <w:rPr>
                <w:bCs/>
                <w:sz w:val="18"/>
                <w:szCs w:val="18"/>
                <w:lang w:val="en-US"/>
              </w:rPr>
            </w:pPr>
          </w:p>
        </w:tc>
        <w:tc>
          <w:tcPr>
            <w:tcW w:w="1198" w:type="dxa"/>
            <w:vMerge/>
            <w:vAlign w:val="center"/>
          </w:tcPr>
          <w:p w14:paraId="0D386A8F" w14:textId="77777777" w:rsidR="00E26552" w:rsidRDefault="00E26552">
            <w:pPr>
              <w:rPr>
                <w:bCs/>
                <w:sz w:val="18"/>
                <w:szCs w:val="18"/>
                <w:lang w:val="en-US"/>
              </w:rPr>
            </w:pPr>
          </w:p>
        </w:tc>
      </w:tr>
      <w:tr w:rsidR="00E26552" w14:paraId="0D386A97" w14:textId="77777777">
        <w:trPr>
          <w:trHeight w:val="210"/>
        </w:trPr>
        <w:tc>
          <w:tcPr>
            <w:tcW w:w="2547" w:type="dxa"/>
            <w:vMerge/>
            <w:vAlign w:val="center"/>
          </w:tcPr>
          <w:p w14:paraId="0D386A91" w14:textId="77777777" w:rsidR="00E26552" w:rsidRDefault="00E26552">
            <w:pPr>
              <w:rPr>
                <w:sz w:val="18"/>
                <w:szCs w:val="18"/>
              </w:rPr>
            </w:pPr>
          </w:p>
        </w:tc>
        <w:tc>
          <w:tcPr>
            <w:tcW w:w="1144" w:type="dxa"/>
            <w:vMerge w:val="restart"/>
            <w:vAlign w:val="center"/>
          </w:tcPr>
          <w:p w14:paraId="0D386A92" w14:textId="77777777" w:rsidR="00E26552" w:rsidRDefault="008C2D0B">
            <w:pPr>
              <w:rPr>
                <w:sz w:val="18"/>
                <w:szCs w:val="18"/>
              </w:rPr>
            </w:pPr>
            <w:r>
              <w:rPr>
                <w:sz w:val="18"/>
                <w:szCs w:val="18"/>
              </w:rPr>
              <w:t>Net Total Return</w:t>
            </w:r>
          </w:p>
        </w:tc>
        <w:tc>
          <w:tcPr>
            <w:tcW w:w="687" w:type="dxa"/>
            <w:vMerge w:val="restart"/>
            <w:vAlign w:val="center"/>
          </w:tcPr>
          <w:p w14:paraId="0D386A93"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94" w14:textId="77777777" w:rsidR="00E26552" w:rsidRDefault="008C2D0B">
            <w:pPr>
              <w:rPr>
                <w:bCs/>
                <w:sz w:val="18"/>
                <w:szCs w:val="18"/>
              </w:rPr>
            </w:pPr>
            <w:r>
              <w:rPr>
                <w:bCs/>
                <w:sz w:val="18"/>
                <w:szCs w:val="18"/>
              </w:rPr>
              <w:t>ROBOHRNR</w:t>
            </w:r>
          </w:p>
        </w:tc>
        <w:tc>
          <w:tcPr>
            <w:tcW w:w="1260" w:type="dxa"/>
            <w:vMerge w:val="restart"/>
            <w:vAlign w:val="center"/>
          </w:tcPr>
          <w:p w14:paraId="0D386A95"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96" w14:textId="77777777" w:rsidR="00E26552" w:rsidRDefault="008C2D0B">
            <w:pPr>
              <w:rPr>
                <w:bCs/>
                <w:sz w:val="18"/>
                <w:szCs w:val="18"/>
                <w:lang w:val="en-US"/>
              </w:rPr>
            </w:pPr>
            <w:r>
              <w:rPr>
                <w:bCs/>
                <w:sz w:val="18"/>
                <w:szCs w:val="18"/>
                <w:lang w:val="en-US"/>
              </w:rPr>
              <w:t>31.12.2017</w:t>
            </w:r>
          </w:p>
        </w:tc>
      </w:tr>
      <w:tr w:rsidR="00E26552" w14:paraId="0D386A9E" w14:textId="77777777">
        <w:trPr>
          <w:trHeight w:val="210"/>
        </w:trPr>
        <w:tc>
          <w:tcPr>
            <w:tcW w:w="2547" w:type="dxa"/>
            <w:vMerge/>
            <w:vAlign w:val="center"/>
          </w:tcPr>
          <w:p w14:paraId="0D386A98" w14:textId="77777777" w:rsidR="00E26552" w:rsidRDefault="00E26552">
            <w:pPr>
              <w:rPr>
                <w:sz w:val="18"/>
                <w:szCs w:val="18"/>
              </w:rPr>
            </w:pPr>
          </w:p>
        </w:tc>
        <w:tc>
          <w:tcPr>
            <w:tcW w:w="1144" w:type="dxa"/>
            <w:vMerge/>
            <w:vAlign w:val="center"/>
          </w:tcPr>
          <w:p w14:paraId="0D386A99" w14:textId="77777777" w:rsidR="00E26552" w:rsidRDefault="00E26552">
            <w:pPr>
              <w:rPr>
                <w:sz w:val="18"/>
                <w:szCs w:val="18"/>
              </w:rPr>
            </w:pPr>
          </w:p>
        </w:tc>
        <w:tc>
          <w:tcPr>
            <w:tcW w:w="687" w:type="dxa"/>
            <w:vMerge/>
            <w:vAlign w:val="center"/>
          </w:tcPr>
          <w:p w14:paraId="0D386A9A"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9B" w14:textId="77777777" w:rsidR="00E26552" w:rsidRDefault="008C2D0B">
            <w:pPr>
              <w:rPr>
                <w:bCs/>
                <w:sz w:val="18"/>
                <w:szCs w:val="18"/>
              </w:rPr>
            </w:pPr>
            <w:r>
              <w:rPr>
                <w:bCs/>
                <w:sz w:val="18"/>
                <w:szCs w:val="18"/>
              </w:rPr>
              <w:t>DE000SLA5CH3</w:t>
            </w:r>
          </w:p>
        </w:tc>
        <w:tc>
          <w:tcPr>
            <w:tcW w:w="1260" w:type="dxa"/>
            <w:vMerge/>
            <w:vAlign w:val="center"/>
          </w:tcPr>
          <w:p w14:paraId="0D386A9C" w14:textId="77777777" w:rsidR="00E26552" w:rsidRDefault="00E26552">
            <w:pPr>
              <w:rPr>
                <w:bCs/>
                <w:sz w:val="18"/>
                <w:szCs w:val="18"/>
                <w:lang w:val="en-US"/>
              </w:rPr>
            </w:pPr>
          </w:p>
        </w:tc>
        <w:tc>
          <w:tcPr>
            <w:tcW w:w="1198" w:type="dxa"/>
            <w:vMerge/>
            <w:vAlign w:val="center"/>
          </w:tcPr>
          <w:p w14:paraId="0D386A9D" w14:textId="77777777" w:rsidR="00E26552" w:rsidRDefault="00E26552">
            <w:pPr>
              <w:rPr>
                <w:bCs/>
                <w:sz w:val="18"/>
                <w:szCs w:val="18"/>
                <w:lang w:val="en-US"/>
              </w:rPr>
            </w:pPr>
          </w:p>
        </w:tc>
      </w:tr>
      <w:tr w:rsidR="00E26552" w14:paraId="0D386AA5" w14:textId="77777777">
        <w:trPr>
          <w:trHeight w:val="128"/>
        </w:trPr>
        <w:tc>
          <w:tcPr>
            <w:tcW w:w="2547" w:type="dxa"/>
            <w:vMerge w:val="restart"/>
            <w:vAlign w:val="center"/>
          </w:tcPr>
          <w:p w14:paraId="0D386A9F"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Growing Revenue Index</w:t>
            </w:r>
          </w:p>
        </w:tc>
        <w:tc>
          <w:tcPr>
            <w:tcW w:w="1144" w:type="dxa"/>
            <w:vMerge w:val="restart"/>
            <w:vAlign w:val="center"/>
          </w:tcPr>
          <w:p w14:paraId="0D386AA0" w14:textId="77777777" w:rsidR="00E26552" w:rsidRDefault="008C2D0B">
            <w:pPr>
              <w:rPr>
                <w:sz w:val="18"/>
                <w:szCs w:val="18"/>
              </w:rPr>
            </w:pPr>
            <w:r>
              <w:rPr>
                <w:sz w:val="18"/>
                <w:szCs w:val="18"/>
              </w:rPr>
              <w:t>Price Return</w:t>
            </w:r>
          </w:p>
        </w:tc>
        <w:tc>
          <w:tcPr>
            <w:tcW w:w="687" w:type="dxa"/>
            <w:vMerge w:val="restart"/>
            <w:vAlign w:val="center"/>
          </w:tcPr>
          <w:p w14:paraId="0D386AA1"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A2" w14:textId="77777777" w:rsidR="00E26552" w:rsidRDefault="008C2D0B">
            <w:pPr>
              <w:rPr>
                <w:bCs/>
                <w:sz w:val="18"/>
                <w:szCs w:val="18"/>
              </w:rPr>
            </w:pPr>
            <w:r>
              <w:rPr>
                <w:bCs/>
                <w:sz w:val="18"/>
                <w:szCs w:val="18"/>
              </w:rPr>
              <w:t>ROBOGRPR</w:t>
            </w:r>
          </w:p>
        </w:tc>
        <w:tc>
          <w:tcPr>
            <w:tcW w:w="1260" w:type="dxa"/>
            <w:vMerge w:val="restart"/>
            <w:vAlign w:val="center"/>
          </w:tcPr>
          <w:p w14:paraId="0D386AA3"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A4" w14:textId="77777777" w:rsidR="00E26552" w:rsidRDefault="008C2D0B">
            <w:pPr>
              <w:rPr>
                <w:bCs/>
                <w:sz w:val="18"/>
                <w:szCs w:val="18"/>
                <w:lang w:val="en-US"/>
              </w:rPr>
            </w:pPr>
            <w:r>
              <w:rPr>
                <w:bCs/>
                <w:sz w:val="18"/>
                <w:szCs w:val="18"/>
                <w:lang w:val="en-US"/>
              </w:rPr>
              <w:t>31.12.2017</w:t>
            </w:r>
          </w:p>
        </w:tc>
      </w:tr>
      <w:tr w:rsidR="00E26552" w14:paraId="0D386AAC" w14:textId="77777777">
        <w:trPr>
          <w:trHeight w:val="127"/>
        </w:trPr>
        <w:tc>
          <w:tcPr>
            <w:tcW w:w="2547" w:type="dxa"/>
            <w:vMerge/>
            <w:vAlign w:val="center"/>
          </w:tcPr>
          <w:p w14:paraId="0D386AA6" w14:textId="77777777" w:rsidR="00E26552" w:rsidRDefault="00E26552">
            <w:pPr>
              <w:rPr>
                <w:sz w:val="18"/>
                <w:szCs w:val="18"/>
              </w:rPr>
            </w:pPr>
          </w:p>
        </w:tc>
        <w:tc>
          <w:tcPr>
            <w:tcW w:w="1144" w:type="dxa"/>
            <w:vMerge/>
            <w:vAlign w:val="center"/>
          </w:tcPr>
          <w:p w14:paraId="0D386AA7" w14:textId="77777777" w:rsidR="00E26552" w:rsidRDefault="00E26552">
            <w:pPr>
              <w:rPr>
                <w:sz w:val="18"/>
                <w:szCs w:val="18"/>
              </w:rPr>
            </w:pPr>
          </w:p>
        </w:tc>
        <w:tc>
          <w:tcPr>
            <w:tcW w:w="687" w:type="dxa"/>
            <w:vMerge/>
            <w:vAlign w:val="center"/>
          </w:tcPr>
          <w:p w14:paraId="0D386AA8"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A9" w14:textId="77777777" w:rsidR="00E26552" w:rsidRDefault="008C2D0B">
            <w:pPr>
              <w:rPr>
                <w:bCs/>
                <w:sz w:val="18"/>
                <w:szCs w:val="18"/>
              </w:rPr>
            </w:pPr>
            <w:r>
              <w:rPr>
                <w:bCs/>
                <w:sz w:val="18"/>
                <w:szCs w:val="18"/>
              </w:rPr>
              <w:t>DE000SLA5CJ9</w:t>
            </w:r>
          </w:p>
        </w:tc>
        <w:tc>
          <w:tcPr>
            <w:tcW w:w="1260" w:type="dxa"/>
            <w:vMerge/>
            <w:vAlign w:val="center"/>
          </w:tcPr>
          <w:p w14:paraId="0D386AAA" w14:textId="77777777" w:rsidR="00E26552" w:rsidRDefault="00E26552">
            <w:pPr>
              <w:rPr>
                <w:bCs/>
                <w:sz w:val="18"/>
                <w:szCs w:val="18"/>
                <w:lang w:val="en-US"/>
              </w:rPr>
            </w:pPr>
          </w:p>
        </w:tc>
        <w:tc>
          <w:tcPr>
            <w:tcW w:w="1198" w:type="dxa"/>
            <w:vMerge/>
            <w:vAlign w:val="center"/>
          </w:tcPr>
          <w:p w14:paraId="0D386AAB" w14:textId="77777777" w:rsidR="00E26552" w:rsidRDefault="00E26552">
            <w:pPr>
              <w:rPr>
                <w:bCs/>
                <w:sz w:val="18"/>
                <w:szCs w:val="18"/>
                <w:lang w:val="en-US"/>
              </w:rPr>
            </w:pPr>
          </w:p>
        </w:tc>
      </w:tr>
      <w:tr w:rsidR="00E26552" w14:paraId="0D386AB3" w14:textId="77777777">
        <w:trPr>
          <w:trHeight w:val="210"/>
        </w:trPr>
        <w:tc>
          <w:tcPr>
            <w:tcW w:w="2547" w:type="dxa"/>
            <w:vMerge/>
            <w:vAlign w:val="center"/>
          </w:tcPr>
          <w:p w14:paraId="0D386AAD" w14:textId="77777777" w:rsidR="00E26552" w:rsidRDefault="00E26552">
            <w:pPr>
              <w:rPr>
                <w:sz w:val="18"/>
                <w:szCs w:val="18"/>
              </w:rPr>
            </w:pPr>
          </w:p>
        </w:tc>
        <w:tc>
          <w:tcPr>
            <w:tcW w:w="1144" w:type="dxa"/>
            <w:vMerge w:val="restart"/>
            <w:vAlign w:val="center"/>
          </w:tcPr>
          <w:p w14:paraId="0D386AAE" w14:textId="77777777" w:rsidR="00E26552" w:rsidRDefault="008C2D0B">
            <w:pPr>
              <w:rPr>
                <w:sz w:val="18"/>
                <w:szCs w:val="18"/>
              </w:rPr>
            </w:pPr>
            <w:r>
              <w:rPr>
                <w:sz w:val="18"/>
                <w:szCs w:val="18"/>
              </w:rPr>
              <w:t>Net Total Return</w:t>
            </w:r>
          </w:p>
        </w:tc>
        <w:tc>
          <w:tcPr>
            <w:tcW w:w="687" w:type="dxa"/>
            <w:vMerge w:val="restart"/>
            <w:vAlign w:val="center"/>
          </w:tcPr>
          <w:p w14:paraId="0D386AAF"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B0" w14:textId="77777777" w:rsidR="00E26552" w:rsidRDefault="008C2D0B">
            <w:pPr>
              <w:rPr>
                <w:bCs/>
                <w:sz w:val="18"/>
                <w:szCs w:val="18"/>
              </w:rPr>
            </w:pPr>
            <w:r>
              <w:rPr>
                <w:bCs/>
                <w:sz w:val="18"/>
                <w:szCs w:val="18"/>
              </w:rPr>
              <w:t>ROBOGRNR</w:t>
            </w:r>
          </w:p>
        </w:tc>
        <w:tc>
          <w:tcPr>
            <w:tcW w:w="1260" w:type="dxa"/>
            <w:vMerge w:val="restart"/>
            <w:vAlign w:val="center"/>
          </w:tcPr>
          <w:p w14:paraId="0D386AB1"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B2" w14:textId="77777777" w:rsidR="00E26552" w:rsidRDefault="008C2D0B">
            <w:pPr>
              <w:rPr>
                <w:bCs/>
                <w:sz w:val="18"/>
                <w:szCs w:val="18"/>
                <w:lang w:val="en-US"/>
              </w:rPr>
            </w:pPr>
            <w:r>
              <w:rPr>
                <w:bCs/>
                <w:sz w:val="18"/>
                <w:szCs w:val="18"/>
                <w:lang w:val="en-US"/>
              </w:rPr>
              <w:t>31.12.2017</w:t>
            </w:r>
          </w:p>
        </w:tc>
      </w:tr>
      <w:tr w:rsidR="00E26552" w14:paraId="0D386ABA" w14:textId="77777777">
        <w:trPr>
          <w:trHeight w:val="210"/>
        </w:trPr>
        <w:tc>
          <w:tcPr>
            <w:tcW w:w="2547" w:type="dxa"/>
            <w:vMerge/>
            <w:vAlign w:val="center"/>
          </w:tcPr>
          <w:p w14:paraId="0D386AB4" w14:textId="77777777" w:rsidR="00E26552" w:rsidRDefault="00E26552">
            <w:pPr>
              <w:rPr>
                <w:sz w:val="18"/>
                <w:szCs w:val="18"/>
              </w:rPr>
            </w:pPr>
          </w:p>
        </w:tc>
        <w:tc>
          <w:tcPr>
            <w:tcW w:w="1144" w:type="dxa"/>
            <w:vMerge/>
            <w:vAlign w:val="center"/>
          </w:tcPr>
          <w:p w14:paraId="0D386AB5" w14:textId="77777777" w:rsidR="00E26552" w:rsidRDefault="00E26552">
            <w:pPr>
              <w:rPr>
                <w:sz w:val="18"/>
                <w:szCs w:val="18"/>
              </w:rPr>
            </w:pPr>
          </w:p>
        </w:tc>
        <w:tc>
          <w:tcPr>
            <w:tcW w:w="687" w:type="dxa"/>
            <w:vMerge/>
            <w:vAlign w:val="center"/>
          </w:tcPr>
          <w:p w14:paraId="0D386AB6"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B7" w14:textId="77777777" w:rsidR="00E26552" w:rsidRDefault="008C2D0B">
            <w:pPr>
              <w:rPr>
                <w:bCs/>
                <w:sz w:val="18"/>
                <w:szCs w:val="18"/>
              </w:rPr>
            </w:pPr>
            <w:r>
              <w:rPr>
                <w:bCs/>
                <w:sz w:val="18"/>
                <w:szCs w:val="18"/>
              </w:rPr>
              <w:t>DE000SLA5CK7</w:t>
            </w:r>
          </w:p>
        </w:tc>
        <w:tc>
          <w:tcPr>
            <w:tcW w:w="1260" w:type="dxa"/>
            <w:vMerge/>
            <w:vAlign w:val="center"/>
          </w:tcPr>
          <w:p w14:paraId="0D386AB8" w14:textId="77777777" w:rsidR="00E26552" w:rsidRDefault="00E26552">
            <w:pPr>
              <w:rPr>
                <w:bCs/>
                <w:sz w:val="18"/>
                <w:szCs w:val="18"/>
                <w:lang w:val="en-US"/>
              </w:rPr>
            </w:pPr>
          </w:p>
        </w:tc>
        <w:tc>
          <w:tcPr>
            <w:tcW w:w="1198" w:type="dxa"/>
            <w:vMerge/>
            <w:vAlign w:val="center"/>
          </w:tcPr>
          <w:p w14:paraId="0D386AB9" w14:textId="77777777" w:rsidR="00E26552" w:rsidRDefault="00E26552">
            <w:pPr>
              <w:rPr>
                <w:bCs/>
                <w:sz w:val="18"/>
                <w:szCs w:val="18"/>
                <w:lang w:val="en-US"/>
              </w:rPr>
            </w:pPr>
          </w:p>
        </w:tc>
      </w:tr>
      <w:tr w:rsidR="00E26552" w14:paraId="0D386AC1" w14:textId="77777777">
        <w:trPr>
          <w:trHeight w:val="128"/>
        </w:trPr>
        <w:tc>
          <w:tcPr>
            <w:tcW w:w="2547" w:type="dxa"/>
            <w:vMerge w:val="restart"/>
            <w:vAlign w:val="center"/>
          </w:tcPr>
          <w:p w14:paraId="0D386ABB"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Technology Index</w:t>
            </w:r>
          </w:p>
        </w:tc>
        <w:tc>
          <w:tcPr>
            <w:tcW w:w="1144" w:type="dxa"/>
            <w:vMerge w:val="restart"/>
            <w:vAlign w:val="center"/>
          </w:tcPr>
          <w:p w14:paraId="0D386ABC" w14:textId="77777777" w:rsidR="00E26552" w:rsidRDefault="008C2D0B">
            <w:pPr>
              <w:rPr>
                <w:sz w:val="18"/>
                <w:szCs w:val="18"/>
              </w:rPr>
            </w:pPr>
            <w:r>
              <w:rPr>
                <w:sz w:val="18"/>
                <w:szCs w:val="18"/>
              </w:rPr>
              <w:t>Price Return</w:t>
            </w:r>
          </w:p>
        </w:tc>
        <w:tc>
          <w:tcPr>
            <w:tcW w:w="687" w:type="dxa"/>
            <w:vMerge w:val="restart"/>
            <w:vAlign w:val="center"/>
          </w:tcPr>
          <w:p w14:paraId="0D386ABD"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BE" w14:textId="77777777" w:rsidR="00E26552" w:rsidRDefault="008C2D0B">
            <w:pPr>
              <w:rPr>
                <w:bCs/>
                <w:sz w:val="18"/>
                <w:szCs w:val="18"/>
              </w:rPr>
            </w:pPr>
            <w:r>
              <w:rPr>
                <w:bCs/>
                <w:sz w:val="18"/>
                <w:szCs w:val="18"/>
              </w:rPr>
              <w:t>ROBOTEPR</w:t>
            </w:r>
          </w:p>
        </w:tc>
        <w:tc>
          <w:tcPr>
            <w:tcW w:w="1260" w:type="dxa"/>
            <w:vMerge w:val="restart"/>
            <w:vAlign w:val="center"/>
          </w:tcPr>
          <w:p w14:paraId="0D386ABF"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C0" w14:textId="77777777" w:rsidR="00E26552" w:rsidRDefault="008C2D0B">
            <w:pPr>
              <w:rPr>
                <w:bCs/>
                <w:sz w:val="18"/>
                <w:szCs w:val="18"/>
                <w:lang w:val="en-US"/>
              </w:rPr>
            </w:pPr>
            <w:r>
              <w:rPr>
                <w:bCs/>
                <w:sz w:val="18"/>
                <w:szCs w:val="18"/>
                <w:lang w:val="en-US"/>
              </w:rPr>
              <w:t>31.12.2017</w:t>
            </w:r>
          </w:p>
        </w:tc>
      </w:tr>
      <w:tr w:rsidR="00E26552" w14:paraId="0D386AC8" w14:textId="77777777">
        <w:trPr>
          <w:trHeight w:val="127"/>
        </w:trPr>
        <w:tc>
          <w:tcPr>
            <w:tcW w:w="2547" w:type="dxa"/>
            <w:vMerge/>
            <w:vAlign w:val="center"/>
          </w:tcPr>
          <w:p w14:paraId="0D386AC2" w14:textId="77777777" w:rsidR="00E26552" w:rsidRDefault="00E26552">
            <w:pPr>
              <w:rPr>
                <w:sz w:val="18"/>
                <w:szCs w:val="18"/>
              </w:rPr>
            </w:pPr>
          </w:p>
        </w:tc>
        <w:tc>
          <w:tcPr>
            <w:tcW w:w="1144" w:type="dxa"/>
            <w:vMerge/>
            <w:vAlign w:val="center"/>
          </w:tcPr>
          <w:p w14:paraId="0D386AC3" w14:textId="77777777" w:rsidR="00E26552" w:rsidRDefault="00E26552">
            <w:pPr>
              <w:rPr>
                <w:sz w:val="18"/>
                <w:szCs w:val="18"/>
              </w:rPr>
            </w:pPr>
          </w:p>
        </w:tc>
        <w:tc>
          <w:tcPr>
            <w:tcW w:w="687" w:type="dxa"/>
            <w:vMerge/>
            <w:vAlign w:val="center"/>
          </w:tcPr>
          <w:p w14:paraId="0D386AC4"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C5" w14:textId="77777777" w:rsidR="00E26552" w:rsidRDefault="008C2D0B">
            <w:pPr>
              <w:rPr>
                <w:bCs/>
                <w:sz w:val="18"/>
                <w:szCs w:val="18"/>
              </w:rPr>
            </w:pPr>
            <w:r>
              <w:rPr>
                <w:bCs/>
                <w:sz w:val="18"/>
                <w:szCs w:val="18"/>
              </w:rPr>
              <w:t>DE000SLA5CL5</w:t>
            </w:r>
          </w:p>
        </w:tc>
        <w:tc>
          <w:tcPr>
            <w:tcW w:w="1260" w:type="dxa"/>
            <w:vMerge/>
            <w:vAlign w:val="center"/>
          </w:tcPr>
          <w:p w14:paraId="0D386AC6" w14:textId="77777777" w:rsidR="00E26552" w:rsidRDefault="00E26552">
            <w:pPr>
              <w:rPr>
                <w:bCs/>
                <w:sz w:val="18"/>
                <w:szCs w:val="18"/>
                <w:lang w:val="en-US"/>
              </w:rPr>
            </w:pPr>
          </w:p>
        </w:tc>
        <w:tc>
          <w:tcPr>
            <w:tcW w:w="1198" w:type="dxa"/>
            <w:vMerge/>
            <w:vAlign w:val="center"/>
          </w:tcPr>
          <w:p w14:paraId="0D386AC7" w14:textId="77777777" w:rsidR="00E26552" w:rsidRDefault="00E26552">
            <w:pPr>
              <w:rPr>
                <w:bCs/>
                <w:sz w:val="18"/>
                <w:szCs w:val="18"/>
                <w:lang w:val="en-US"/>
              </w:rPr>
            </w:pPr>
          </w:p>
        </w:tc>
      </w:tr>
      <w:tr w:rsidR="00E26552" w14:paraId="0D386ACF" w14:textId="77777777">
        <w:trPr>
          <w:trHeight w:val="210"/>
        </w:trPr>
        <w:tc>
          <w:tcPr>
            <w:tcW w:w="2547" w:type="dxa"/>
            <w:vMerge/>
            <w:vAlign w:val="center"/>
          </w:tcPr>
          <w:p w14:paraId="0D386AC9" w14:textId="77777777" w:rsidR="00E26552" w:rsidRDefault="00E26552">
            <w:pPr>
              <w:rPr>
                <w:sz w:val="18"/>
                <w:szCs w:val="18"/>
              </w:rPr>
            </w:pPr>
          </w:p>
        </w:tc>
        <w:tc>
          <w:tcPr>
            <w:tcW w:w="1144" w:type="dxa"/>
            <w:vMerge w:val="restart"/>
            <w:vAlign w:val="center"/>
          </w:tcPr>
          <w:p w14:paraId="0D386ACA" w14:textId="77777777" w:rsidR="00E26552" w:rsidRDefault="008C2D0B">
            <w:pPr>
              <w:rPr>
                <w:sz w:val="18"/>
                <w:szCs w:val="18"/>
              </w:rPr>
            </w:pPr>
            <w:r>
              <w:rPr>
                <w:sz w:val="18"/>
                <w:szCs w:val="18"/>
              </w:rPr>
              <w:t>Net Total Return</w:t>
            </w:r>
          </w:p>
        </w:tc>
        <w:tc>
          <w:tcPr>
            <w:tcW w:w="687" w:type="dxa"/>
            <w:vMerge w:val="restart"/>
            <w:vAlign w:val="center"/>
          </w:tcPr>
          <w:p w14:paraId="0D386ACB"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CC" w14:textId="77777777" w:rsidR="00E26552" w:rsidRDefault="008C2D0B">
            <w:pPr>
              <w:rPr>
                <w:bCs/>
                <w:sz w:val="18"/>
                <w:szCs w:val="18"/>
              </w:rPr>
            </w:pPr>
            <w:r>
              <w:rPr>
                <w:bCs/>
                <w:sz w:val="18"/>
                <w:szCs w:val="18"/>
              </w:rPr>
              <w:t>ROBOTENR</w:t>
            </w:r>
          </w:p>
        </w:tc>
        <w:tc>
          <w:tcPr>
            <w:tcW w:w="1260" w:type="dxa"/>
            <w:vMerge w:val="restart"/>
            <w:vAlign w:val="center"/>
          </w:tcPr>
          <w:p w14:paraId="0D386ACD"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CE" w14:textId="77777777" w:rsidR="00E26552" w:rsidRDefault="008C2D0B">
            <w:pPr>
              <w:rPr>
                <w:bCs/>
                <w:sz w:val="18"/>
                <w:szCs w:val="18"/>
                <w:lang w:val="en-US"/>
              </w:rPr>
            </w:pPr>
            <w:r>
              <w:rPr>
                <w:bCs/>
                <w:sz w:val="18"/>
                <w:szCs w:val="18"/>
                <w:lang w:val="en-US"/>
              </w:rPr>
              <w:t>31.12.2017</w:t>
            </w:r>
          </w:p>
        </w:tc>
      </w:tr>
      <w:tr w:rsidR="00E26552" w14:paraId="0D386AD6" w14:textId="77777777">
        <w:trPr>
          <w:trHeight w:val="210"/>
        </w:trPr>
        <w:tc>
          <w:tcPr>
            <w:tcW w:w="2547" w:type="dxa"/>
            <w:vMerge/>
            <w:vAlign w:val="center"/>
          </w:tcPr>
          <w:p w14:paraId="0D386AD0" w14:textId="77777777" w:rsidR="00E26552" w:rsidRDefault="00E26552">
            <w:pPr>
              <w:rPr>
                <w:sz w:val="18"/>
                <w:szCs w:val="18"/>
              </w:rPr>
            </w:pPr>
          </w:p>
        </w:tc>
        <w:tc>
          <w:tcPr>
            <w:tcW w:w="1144" w:type="dxa"/>
            <w:vMerge/>
            <w:vAlign w:val="center"/>
          </w:tcPr>
          <w:p w14:paraId="0D386AD1" w14:textId="77777777" w:rsidR="00E26552" w:rsidRDefault="00E26552">
            <w:pPr>
              <w:rPr>
                <w:sz w:val="18"/>
                <w:szCs w:val="18"/>
              </w:rPr>
            </w:pPr>
          </w:p>
        </w:tc>
        <w:tc>
          <w:tcPr>
            <w:tcW w:w="687" w:type="dxa"/>
            <w:vMerge/>
            <w:vAlign w:val="center"/>
          </w:tcPr>
          <w:p w14:paraId="0D386AD2"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D3" w14:textId="77777777" w:rsidR="00E26552" w:rsidRDefault="008C2D0B">
            <w:pPr>
              <w:rPr>
                <w:bCs/>
                <w:sz w:val="18"/>
                <w:szCs w:val="18"/>
              </w:rPr>
            </w:pPr>
            <w:r>
              <w:rPr>
                <w:bCs/>
                <w:sz w:val="18"/>
                <w:szCs w:val="18"/>
              </w:rPr>
              <w:t>DE000SLA5CQ4</w:t>
            </w:r>
          </w:p>
        </w:tc>
        <w:tc>
          <w:tcPr>
            <w:tcW w:w="1260" w:type="dxa"/>
            <w:vMerge/>
            <w:vAlign w:val="center"/>
          </w:tcPr>
          <w:p w14:paraId="0D386AD4" w14:textId="77777777" w:rsidR="00E26552" w:rsidRDefault="00E26552">
            <w:pPr>
              <w:rPr>
                <w:bCs/>
                <w:sz w:val="18"/>
                <w:szCs w:val="18"/>
                <w:lang w:val="en-US"/>
              </w:rPr>
            </w:pPr>
          </w:p>
        </w:tc>
        <w:tc>
          <w:tcPr>
            <w:tcW w:w="1198" w:type="dxa"/>
            <w:vMerge/>
            <w:vAlign w:val="center"/>
          </w:tcPr>
          <w:p w14:paraId="0D386AD5" w14:textId="77777777" w:rsidR="00E26552" w:rsidRDefault="00E26552">
            <w:pPr>
              <w:rPr>
                <w:bCs/>
                <w:sz w:val="18"/>
                <w:szCs w:val="18"/>
                <w:lang w:val="en-US"/>
              </w:rPr>
            </w:pPr>
          </w:p>
        </w:tc>
      </w:tr>
      <w:tr w:rsidR="00E26552" w14:paraId="0D386ADD" w14:textId="77777777">
        <w:trPr>
          <w:trHeight w:val="128"/>
        </w:trPr>
        <w:tc>
          <w:tcPr>
            <w:tcW w:w="2547" w:type="dxa"/>
            <w:vMerge w:val="restart"/>
            <w:vAlign w:val="center"/>
          </w:tcPr>
          <w:p w14:paraId="0D386AD7"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Applications Index</w:t>
            </w:r>
          </w:p>
        </w:tc>
        <w:tc>
          <w:tcPr>
            <w:tcW w:w="1144" w:type="dxa"/>
            <w:vMerge w:val="restart"/>
            <w:vAlign w:val="center"/>
          </w:tcPr>
          <w:p w14:paraId="0D386AD8" w14:textId="77777777" w:rsidR="00E26552" w:rsidRDefault="008C2D0B">
            <w:pPr>
              <w:rPr>
                <w:sz w:val="18"/>
                <w:szCs w:val="18"/>
              </w:rPr>
            </w:pPr>
            <w:r>
              <w:rPr>
                <w:sz w:val="18"/>
                <w:szCs w:val="18"/>
              </w:rPr>
              <w:t>Price Return</w:t>
            </w:r>
          </w:p>
        </w:tc>
        <w:tc>
          <w:tcPr>
            <w:tcW w:w="687" w:type="dxa"/>
            <w:vMerge w:val="restart"/>
            <w:vAlign w:val="center"/>
          </w:tcPr>
          <w:p w14:paraId="0D386AD9"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DA" w14:textId="77777777" w:rsidR="00E26552" w:rsidRDefault="008C2D0B">
            <w:pPr>
              <w:rPr>
                <w:bCs/>
                <w:sz w:val="18"/>
                <w:szCs w:val="18"/>
              </w:rPr>
            </w:pPr>
            <w:r>
              <w:rPr>
                <w:bCs/>
                <w:sz w:val="18"/>
                <w:szCs w:val="18"/>
              </w:rPr>
              <w:t>ROBOAPPR</w:t>
            </w:r>
          </w:p>
        </w:tc>
        <w:tc>
          <w:tcPr>
            <w:tcW w:w="1260" w:type="dxa"/>
            <w:vMerge w:val="restart"/>
            <w:vAlign w:val="center"/>
          </w:tcPr>
          <w:p w14:paraId="0D386ADB"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DC" w14:textId="77777777" w:rsidR="00E26552" w:rsidRDefault="008C2D0B">
            <w:pPr>
              <w:rPr>
                <w:bCs/>
                <w:sz w:val="18"/>
                <w:szCs w:val="18"/>
                <w:lang w:val="en-US"/>
              </w:rPr>
            </w:pPr>
            <w:r>
              <w:rPr>
                <w:bCs/>
                <w:sz w:val="18"/>
                <w:szCs w:val="18"/>
                <w:lang w:val="en-US"/>
              </w:rPr>
              <w:t>31.12.2017</w:t>
            </w:r>
          </w:p>
        </w:tc>
      </w:tr>
      <w:tr w:rsidR="00E26552" w14:paraId="0D386AE4" w14:textId="77777777">
        <w:trPr>
          <w:trHeight w:val="127"/>
        </w:trPr>
        <w:tc>
          <w:tcPr>
            <w:tcW w:w="2547" w:type="dxa"/>
            <w:vMerge/>
            <w:vAlign w:val="center"/>
          </w:tcPr>
          <w:p w14:paraId="0D386ADE" w14:textId="77777777" w:rsidR="00E26552" w:rsidRDefault="00E26552">
            <w:pPr>
              <w:rPr>
                <w:sz w:val="18"/>
                <w:szCs w:val="18"/>
              </w:rPr>
            </w:pPr>
          </w:p>
        </w:tc>
        <w:tc>
          <w:tcPr>
            <w:tcW w:w="1144" w:type="dxa"/>
            <w:vMerge/>
            <w:vAlign w:val="center"/>
          </w:tcPr>
          <w:p w14:paraId="0D386ADF" w14:textId="77777777" w:rsidR="00E26552" w:rsidRDefault="00E26552">
            <w:pPr>
              <w:rPr>
                <w:sz w:val="18"/>
                <w:szCs w:val="18"/>
              </w:rPr>
            </w:pPr>
          </w:p>
        </w:tc>
        <w:tc>
          <w:tcPr>
            <w:tcW w:w="687" w:type="dxa"/>
            <w:vMerge/>
            <w:vAlign w:val="center"/>
          </w:tcPr>
          <w:p w14:paraId="0D386AE0"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AE1" w14:textId="77777777" w:rsidR="00E26552" w:rsidRDefault="008C2D0B">
            <w:pPr>
              <w:rPr>
                <w:bCs/>
                <w:sz w:val="18"/>
                <w:szCs w:val="18"/>
              </w:rPr>
            </w:pPr>
            <w:r>
              <w:rPr>
                <w:bCs/>
                <w:sz w:val="18"/>
                <w:szCs w:val="18"/>
              </w:rPr>
              <w:t>DE000SLA5CR2</w:t>
            </w:r>
          </w:p>
        </w:tc>
        <w:tc>
          <w:tcPr>
            <w:tcW w:w="1260" w:type="dxa"/>
            <w:vMerge/>
            <w:vAlign w:val="center"/>
          </w:tcPr>
          <w:p w14:paraId="0D386AE2" w14:textId="77777777" w:rsidR="00E26552" w:rsidRDefault="00E26552">
            <w:pPr>
              <w:rPr>
                <w:bCs/>
                <w:sz w:val="18"/>
                <w:szCs w:val="18"/>
                <w:lang w:val="en-US"/>
              </w:rPr>
            </w:pPr>
          </w:p>
        </w:tc>
        <w:tc>
          <w:tcPr>
            <w:tcW w:w="1198" w:type="dxa"/>
            <w:vMerge/>
            <w:vAlign w:val="center"/>
          </w:tcPr>
          <w:p w14:paraId="0D386AE3" w14:textId="77777777" w:rsidR="00E26552" w:rsidRDefault="00E26552">
            <w:pPr>
              <w:rPr>
                <w:bCs/>
                <w:sz w:val="18"/>
                <w:szCs w:val="18"/>
                <w:lang w:val="en-US"/>
              </w:rPr>
            </w:pPr>
          </w:p>
        </w:tc>
      </w:tr>
      <w:tr w:rsidR="00E26552" w14:paraId="0D386AEB" w14:textId="77777777">
        <w:trPr>
          <w:trHeight w:val="210"/>
        </w:trPr>
        <w:tc>
          <w:tcPr>
            <w:tcW w:w="2547" w:type="dxa"/>
            <w:vMerge/>
            <w:vAlign w:val="center"/>
          </w:tcPr>
          <w:p w14:paraId="0D386AE5" w14:textId="77777777" w:rsidR="00E26552" w:rsidRDefault="00E26552">
            <w:pPr>
              <w:rPr>
                <w:sz w:val="18"/>
                <w:szCs w:val="18"/>
              </w:rPr>
            </w:pPr>
          </w:p>
        </w:tc>
        <w:tc>
          <w:tcPr>
            <w:tcW w:w="1144" w:type="dxa"/>
            <w:vMerge w:val="restart"/>
            <w:vAlign w:val="center"/>
          </w:tcPr>
          <w:p w14:paraId="0D386AE6" w14:textId="77777777" w:rsidR="00E26552" w:rsidRDefault="008C2D0B">
            <w:pPr>
              <w:rPr>
                <w:sz w:val="18"/>
                <w:szCs w:val="18"/>
              </w:rPr>
            </w:pPr>
            <w:r>
              <w:rPr>
                <w:sz w:val="18"/>
                <w:szCs w:val="18"/>
              </w:rPr>
              <w:t>Net Total Return</w:t>
            </w:r>
          </w:p>
        </w:tc>
        <w:tc>
          <w:tcPr>
            <w:tcW w:w="687" w:type="dxa"/>
            <w:vMerge w:val="restart"/>
            <w:vAlign w:val="center"/>
          </w:tcPr>
          <w:p w14:paraId="0D386AE7"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AE8" w14:textId="77777777" w:rsidR="00E26552" w:rsidRDefault="008C2D0B">
            <w:pPr>
              <w:rPr>
                <w:bCs/>
                <w:sz w:val="18"/>
                <w:szCs w:val="18"/>
              </w:rPr>
            </w:pPr>
            <w:r>
              <w:rPr>
                <w:bCs/>
                <w:sz w:val="18"/>
                <w:szCs w:val="18"/>
              </w:rPr>
              <w:t>ROBOAPNR</w:t>
            </w:r>
          </w:p>
        </w:tc>
        <w:tc>
          <w:tcPr>
            <w:tcW w:w="1260" w:type="dxa"/>
            <w:vMerge w:val="restart"/>
            <w:vAlign w:val="center"/>
          </w:tcPr>
          <w:p w14:paraId="0D386AE9" w14:textId="77777777" w:rsidR="00E26552" w:rsidRDefault="008C2D0B">
            <w:pPr>
              <w:rPr>
                <w:bCs/>
                <w:sz w:val="18"/>
                <w:szCs w:val="18"/>
                <w:lang w:val="en-US"/>
              </w:rPr>
            </w:pPr>
            <w:r>
              <w:rPr>
                <w:bCs/>
                <w:sz w:val="18"/>
                <w:szCs w:val="18"/>
                <w:lang w:val="en-US"/>
              </w:rPr>
              <w:t>Contact ROBO Global</w:t>
            </w:r>
          </w:p>
        </w:tc>
        <w:tc>
          <w:tcPr>
            <w:tcW w:w="1198" w:type="dxa"/>
            <w:vMerge w:val="restart"/>
            <w:vAlign w:val="center"/>
          </w:tcPr>
          <w:p w14:paraId="0D386AEA" w14:textId="77777777" w:rsidR="00E26552" w:rsidRDefault="008C2D0B">
            <w:pPr>
              <w:rPr>
                <w:bCs/>
                <w:sz w:val="18"/>
                <w:szCs w:val="18"/>
                <w:lang w:val="en-US"/>
              </w:rPr>
            </w:pPr>
            <w:r>
              <w:rPr>
                <w:bCs/>
                <w:sz w:val="18"/>
                <w:szCs w:val="18"/>
                <w:lang w:val="en-US"/>
              </w:rPr>
              <w:t>31.12.2017</w:t>
            </w:r>
          </w:p>
        </w:tc>
      </w:tr>
      <w:tr w:rsidR="00E26552" w14:paraId="0D386AF2" w14:textId="77777777">
        <w:trPr>
          <w:trHeight w:val="273"/>
        </w:trPr>
        <w:tc>
          <w:tcPr>
            <w:tcW w:w="2547" w:type="dxa"/>
            <w:vMerge/>
            <w:vAlign w:val="center"/>
          </w:tcPr>
          <w:p w14:paraId="0D386AEC" w14:textId="77777777" w:rsidR="00E26552" w:rsidRDefault="00E26552">
            <w:pPr>
              <w:rPr>
                <w:sz w:val="18"/>
                <w:szCs w:val="18"/>
              </w:rPr>
            </w:pPr>
          </w:p>
        </w:tc>
        <w:tc>
          <w:tcPr>
            <w:tcW w:w="1144" w:type="dxa"/>
            <w:vMerge/>
            <w:vAlign w:val="center"/>
          </w:tcPr>
          <w:p w14:paraId="0D386AED" w14:textId="77777777" w:rsidR="00E26552" w:rsidRDefault="00E26552">
            <w:pPr>
              <w:rPr>
                <w:sz w:val="18"/>
                <w:szCs w:val="18"/>
              </w:rPr>
            </w:pPr>
          </w:p>
        </w:tc>
        <w:tc>
          <w:tcPr>
            <w:tcW w:w="687" w:type="dxa"/>
            <w:vMerge/>
            <w:vAlign w:val="center"/>
          </w:tcPr>
          <w:p w14:paraId="0D386AEE" w14:textId="77777777" w:rsidR="00E26552" w:rsidRDefault="00E26552">
            <w:pPr>
              <w:rPr>
                <w:sz w:val="18"/>
                <w:szCs w:val="18"/>
              </w:rPr>
            </w:pPr>
          </w:p>
        </w:tc>
        <w:tc>
          <w:tcPr>
            <w:tcW w:w="1530" w:type="dxa"/>
            <w:tcBorders>
              <w:top w:val="single" w:sz="4" w:space="0" w:color="auto"/>
              <w:left w:val="nil"/>
            </w:tcBorders>
            <w:vAlign w:val="center"/>
          </w:tcPr>
          <w:p w14:paraId="0D386AEF" w14:textId="77777777" w:rsidR="00E26552" w:rsidRDefault="008C2D0B">
            <w:pPr>
              <w:rPr>
                <w:bCs/>
                <w:sz w:val="18"/>
                <w:szCs w:val="18"/>
              </w:rPr>
            </w:pPr>
            <w:r>
              <w:rPr>
                <w:bCs/>
                <w:sz w:val="18"/>
                <w:szCs w:val="18"/>
              </w:rPr>
              <w:t>DE000SLA5CS0</w:t>
            </w:r>
          </w:p>
        </w:tc>
        <w:tc>
          <w:tcPr>
            <w:tcW w:w="1260" w:type="dxa"/>
            <w:vMerge/>
            <w:vAlign w:val="center"/>
          </w:tcPr>
          <w:p w14:paraId="0D386AF0" w14:textId="77777777" w:rsidR="00E26552" w:rsidRDefault="00E26552">
            <w:pPr>
              <w:rPr>
                <w:bCs/>
                <w:sz w:val="18"/>
                <w:szCs w:val="18"/>
                <w:lang w:val="en-US"/>
              </w:rPr>
            </w:pPr>
          </w:p>
        </w:tc>
        <w:tc>
          <w:tcPr>
            <w:tcW w:w="1198" w:type="dxa"/>
            <w:vMerge/>
            <w:vAlign w:val="center"/>
          </w:tcPr>
          <w:p w14:paraId="0D386AF1" w14:textId="77777777" w:rsidR="00E26552" w:rsidRDefault="00E26552">
            <w:pPr>
              <w:rPr>
                <w:bCs/>
                <w:sz w:val="18"/>
                <w:szCs w:val="18"/>
                <w:lang w:val="en-US"/>
              </w:rPr>
            </w:pPr>
          </w:p>
        </w:tc>
      </w:tr>
    </w:tbl>
    <w:p w14:paraId="0D386AF3" w14:textId="77777777" w:rsidR="00E26552" w:rsidRDefault="00E26552">
      <w:pPr>
        <w:rPr>
          <w:lang w:eastAsia="en-US"/>
        </w:rPr>
      </w:pPr>
    </w:p>
    <w:tbl>
      <w:tblPr>
        <w:tblStyle w:val="TableGrid0"/>
        <w:tblW w:w="0" w:type="auto"/>
        <w:tblInd w:w="567" w:type="dxa"/>
        <w:tblLayout w:type="fixed"/>
        <w:tblLook w:val="04A0" w:firstRow="1" w:lastRow="0" w:firstColumn="1" w:lastColumn="0" w:noHBand="0" w:noVBand="1"/>
      </w:tblPr>
      <w:tblGrid>
        <w:gridCol w:w="2547"/>
        <w:gridCol w:w="1144"/>
        <w:gridCol w:w="687"/>
        <w:gridCol w:w="1530"/>
        <w:gridCol w:w="1260"/>
        <w:gridCol w:w="1191"/>
      </w:tblGrid>
      <w:tr w:rsidR="00E26552" w14:paraId="0D386AFA" w14:textId="77777777">
        <w:trPr>
          <w:trHeight w:val="700"/>
        </w:trPr>
        <w:tc>
          <w:tcPr>
            <w:tcW w:w="2547" w:type="dxa"/>
            <w:vAlign w:val="center"/>
          </w:tcPr>
          <w:p w14:paraId="0D386AF4" w14:textId="77777777" w:rsidR="00E26552" w:rsidRDefault="008C2D0B">
            <w:pPr>
              <w:rPr>
                <w:sz w:val="18"/>
                <w:szCs w:val="18"/>
              </w:rPr>
            </w:pPr>
            <w:r>
              <w:rPr>
                <w:sz w:val="18"/>
                <w:szCs w:val="18"/>
              </w:rPr>
              <w:t>Index</w:t>
            </w:r>
          </w:p>
        </w:tc>
        <w:tc>
          <w:tcPr>
            <w:tcW w:w="1144" w:type="dxa"/>
            <w:vAlign w:val="center"/>
          </w:tcPr>
          <w:p w14:paraId="0D386AF5" w14:textId="77777777" w:rsidR="00E26552" w:rsidRDefault="008C2D0B">
            <w:pPr>
              <w:rPr>
                <w:sz w:val="18"/>
                <w:szCs w:val="18"/>
              </w:rPr>
            </w:pPr>
            <w:r>
              <w:rPr>
                <w:sz w:val="18"/>
                <w:szCs w:val="18"/>
              </w:rPr>
              <w:t>Calculation Method</w:t>
            </w:r>
          </w:p>
        </w:tc>
        <w:tc>
          <w:tcPr>
            <w:tcW w:w="687" w:type="dxa"/>
            <w:vAlign w:val="center"/>
          </w:tcPr>
          <w:p w14:paraId="0D386AF6" w14:textId="77777777" w:rsidR="00E26552" w:rsidRDefault="008C2D0B">
            <w:pPr>
              <w:rPr>
                <w:sz w:val="18"/>
                <w:szCs w:val="18"/>
              </w:rPr>
            </w:pPr>
            <w:r>
              <w:rPr>
                <w:sz w:val="18"/>
                <w:szCs w:val="18"/>
              </w:rPr>
              <w:t xml:space="preserve">Calc. </w:t>
            </w:r>
            <w:proofErr w:type="spellStart"/>
            <w:r>
              <w:rPr>
                <w:sz w:val="18"/>
                <w:szCs w:val="18"/>
              </w:rPr>
              <w:t>Curr</w:t>
            </w:r>
            <w:proofErr w:type="spellEnd"/>
            <w:r>
              <w:rPr>
                <w:sz w:val="18"/>
                <w:szCs w:val="18"/>
              </w:rPr>
              <w:t xml:space="preserve">. </w:t>
            </w:r>
          </w:p>
        </w:tc>
        <w:tc>
          <w:tcPr>
            <w:tcW w:w="1530" w:type="dxa"/>
            <w:vAlign w:val="center"/>
          </w:tcPr>
          <w:p w14:paraId="0D386AF7" w14:textId="77777777" w:rsidR="00E26552" w:rsidRDefault="008C2D0B">
            <w:pPr>
              <w:rPr>
                <w:sz w:val="18"/>
                <w:szCs w:val="18"/>
              </w:rPr>
            </w:pPr>
            <w:r>
              <w:rPr>
                <w:sz w:val="18"/>
                <w:szCs w:val="18"/>
              </w:rPr>
              <w:t>Symbol / ISIN</w:t>
            </w:r>
          </w:p>
        </w:tc>
        <w:tc>
          <w:tcPr>
            <w:tcW w:w="1260" w:type="dxa"/>
            <w:vAlign w:val="center"/>
          </w:tcPr>
          <w:p w14:paraId="0D386AF8" w14:textId="77777777" w:rsidR="00E26552" w:rsidRDefault="008C2D0B">
            <w:pPr>
              <w:rPr>
                <w:sz w:val="18"/>
                <w:szCs w:val="18"/>
              </w:rPr>
            </w:pPr>
            <w:r>
              <w:rPr>
                <w:sz w:val="18"/>
                <w:szCs w:val="18"/>
              </w:rPr>
              <w:t>History</w:t>
            </w:r>
          </w:p>
        </w:tc>
        <w:tc>
          <w:tcPr>
            <w:tcW w:w="1191" w:type="dxa"/>
            <w:vAlign w:val="center"/>
          </w:tcPr>
          <w:p w14:paraId="0D386AF9" w14:textId="77777777" w:rsidR="00E26552" w:rsidRDefault="008C2D0B">
            <w:pPr>
              <w:rPr>
                <w:sz w:val="18"/>
                <w:szCs w:val="18"/>
              </w:rPr>
            </w:pPr>
            <w:r>
              <w:rPr>
                <w:sz w:val="18"/>
                <w:szCs w:val="18"/>
              </w:rPr>
              <w:t xml:space="preserve">Live </w:t>
            </w:r>
            <w:r>
              <w:rPr>
                <w:sz w:val="18"/>
                <w:szCs w:val="18"/>
              </w:rPr>
              <w:t>Calculation</w:t>
            </w:r>
          </w:p>
        </w:tc>
      </w:tr>
      <w:tr w:rsidR="00E26552" w14:paraId="0D386AFC" w14:textId="77777777">
        <w:trPr>
          <w:trHeight w:val="260"/>
        </w:trPr>
        <w:tc>
          <w:tcPr>
            <w:tcW w:w="8359" w:type="dxa"/>
            <w:gridSpan w:val="6"/>
            <w:shd w:val="clear" w:color="auto" w:fill="F2F2F2" w:themeFill="background1" w:themeFillShade="F2"/>
            <w:vAlign w:val="center"/>
          </w:tcPr>
          <w:p w14:paraId="0D386AFB" w14:textId="77777777" w:rsidR="00E26552" w:rsidRDefault="008C2D0B">
            <w:pPr>
              <w:rPr>
                <w:bCs/>
                <w:sz w:val="18"/>
                <w:szCs w:val="18"/>
                <w:lang w:val="en-US"/>
              </w:rPr>
            </w:pPr>
            <w:r>
              <w:rPr>
                <w:b/>
                <w:bCs/>
                <w:sz w:val="18"/>
                <w:szCs w:val="18"/>
                <w:lang w:val="en-US"/>
              </w:rPr>
              <w:t>ROBO GLOBAL</w:t>
            </w:r>
            <w:r>
              <w:rPr>
                <w:b/>
                <w:bCs/>
                <w:sz w:val="18"/>
                <w:szCs w:val="18"/>
                <w:vertAlign w:val="superscript"/>
                <w:lang w:val="en-US"/>
              </w:rPr>
              <w:t>®</w:t>
            </w:r>
            <w:r>
              <w:rPr>
                <w:b/>
                <w:bCs/>
                <w:sz w:val="18"/>
                <w:szCs w:val="18"/>
                <w:lang w:val="en-US"/>
              </w:rPr>
              <w:t xml:space="preserve"> HEDGED INDEX SERIES</w:t>
            </w:r>
          </w:p>
        </w:tc>
      </w:tr>
      <w:tr w:rsidR="00E26552" w14:paraId="0D386B03" w14:textId="77777777">
        <w:trPr>
          <w:trHeight w:val="260"/>
        </w:trPr>
        <w:tc>
          <w:tcPr>
            <w:tcW w:w="2547" w:type="dxa"/>
            <w:vMerge w:val="restart"/>
            <w:vAlign w:val="center"/>
          </w:tcPr>
          <w:p w14:paraId="0D386AFD"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Robotics, Automation and AI Hedged to Yen Index</w:t>
            </w:r>
          </w:p>
        </w:tc>
        <w:tc>
          <w:tcPr>
            <w:tcW w:w="1144" w:type="dxa"/>
            <w:vMerge w:val="restart"/>
            <w:vAlign w:val="center"/>
          </w:tcPr>
          <w:p w14:paraId="0D386AFE" w14:textId="77777777" w:rsidR="00E26552" w:rsidRDefault="008C2D0B">
            <w:pPr>
              <w:rPr>
                <w:sz w:val="18"/>
                <w:szCs w:val="18"/>
              </w:rPr>
            </w:pPr>
            <w:r>
              <w:rPr>
                <w:sz w:val="18"/>
                <w:szCs w:val="18"/>
              </w:rPr>
              <w:t>Price Return</w:t>
            </w:r>
          </w:p>
        </w:tc>
        <w:tc>
          <w:tcPr>
            <w:tcW w:w="687" w:type="dxa"/>
            <w:vMerge w:val="restart"/>
            <w:vAlign w:val="center"/>
          </w:tcPr>
          <w:p w14:paraId="0D386AFF" w14:textId="77777777" w:rsidR="00E26552" w:rsidRDefault="008C2D0B">
            <w:pPr>
              <w:rPr>
                <w:sz w:val="18"/>
                <w:szCs w:val="18"/>
              </w:rPr>
            </w:pPr>
            <w:r>
              <w:rPr>
                <w:sz w:val="18"/>
                <w:szCs w:val="18"/>
              </w:rPr>
              <w:t>JPY</w:t>
            </w:r>
          </w:p>
        </w:tc>
        <w:tc>
          <w:tcPr>
            <w:tcW w:w="1530" w:type="dxa"/>
            <w:tcBorders>
              <w:top w:val="single" w:sz="4" w:space="0" w:color="auto"/>
              <w:left w:val="nil"/>
              <w:bottom w:val="single" w:sz="4" w:space="0" w:color="auto"/>
            </w:tcBorders>
            <w:vAlign w:val="center"/>
          </w:tcPr>
          <w:p w14:paraId="0D386B00" w14:textId="77777777" w:rsidR="00E26552" w:rsidRDefault="008C2D0B">
            <w:pPr>
              <w:rPr>
                <w:bCs/>
                <w:sz w:val="18"/>
                <w:szCs w:val="18"/>
              </w:rPr>
            </w:pPr>
            <w:r>
              <w:rPr>
                <w:bCs/>
                <w:sz w:val="18"/>
                <w:szCs w:val="18"/>
              </w:rPr>
              <w:t>ROBOYEPR</w:t>
            </w:r>
          </w:p>
        </w:tc>
        <w:tc>
          <w:tcPr>
            <w:tcW w:w="1260" w:type="dxa"/>
            <w:vMerge w:val="restart"/>
            <w:vAlign w:val="center"/>
          </w:tcPr>
          <w:p w14:paraId="0D386B01"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02" w14:textId="77777777" w:rsidR="00E26552" w:rsidRDefault="008C2D0B">
            <w:pPr>
              <w:rPr>
                <w:bCs/>
                <w:sz w:val="18"/>
                <w:szCs w:val="18"/>
                <w:lang w:val="en-US"/>
              </w:rPr>
            </w:pPr>
            <w:r>
              <w:rPr>
                <w:bCs/>
                <w:sz w:val="18"/>
                <w:szCs w:val="18"/>
                <w:lang w:val="en-US"/>
              </w:rPr>
              <w:t>31.12.2017</w:t>
            </w:r>
          </w:p>
        </w:tc>
      </w:tr>
      <w:tr w:rsidR="00E26552" w14:paraId="0D386B0A" w14:textId="77777777">
        <w:trPr>
          <w:trHeight w:val="260"/>
        </w:trPr>
        <w:tc>
          <w:tcPr>
            <w:tcW w:w="2547" w:type="dxa"/>
            <w:vMerge/>
            <w:vAlign w:val="center"/>
          </w:tcPr>
          <w:p w14:paraId="0D386B04" w14:textId="77777777" w:rsidR="00E26552" w:rsidRDefault="00E26552">
            <w:pPr>
              <w:rPr>
                <w:sz w:val="18"/>
              </w:rPr>
            </w:pPr>
          </w:p>
        </w:tc>
        <w:tc>
          <w:tcPr>
            <w:tcW w:w="1144" w:type="dxa"/>
            <w:vMerge/>
            <w:vAlign w:val="center"/>
          </w:tcPr>
          <w:p w14:paraId="0D386B05" w14:textId="77777777" w:rsidR="00E26552" w:rsidRDefault="00E26552">
            <w:pPr>
              <w:rPr>
                <w:sz w:val="18"/>
                <w:szCs w:val="18"/>
              </w:rPr>
            </w:pPr>
          </w:p>
        </w:tc>
        <w:tc>
          <w:tcPr>
            <w:tcW w:w="687" w:type="dxa"/>
            <w:vMerge/>
            <w:vAlign w:val="center"/>
          </w:tcPr>
          <w:p w14:paraId="0D386B06"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07" w14:textId="77777777" w:rsidR="00E26552" w:rsidRDefault="008C2D0B">
            <w:pPr>
              <w:rPr>
                <w:bCs/>
                <w:sz w:val="18"/>
                <w:szCs w:val="18"/>
              </w:rPr>
            </w:pPr>
            <w:r>
              <w:rPr>
                <w:bCs/>
                <w:sz w:val="18"/>
                <w:szCs w:val="18"/>
              </w:rPr>
              <w:t>DE000SLA5P01</w:t>
            </w:r>
          </w:p>
        </w:tc>
        <w:tc>
          <w:tcPr>
            <w:tcW w:w="1260" w:type="dxa"/>
            <w:vMerge/>
            <w:vAlign w:val="center"/>
          </w:tcPr>
          <w:p w14:paraId="0D386B08" w14:textId="77777777" w:rsidR="00E26552" w:rsidRDefault="00E26552">
            <w:pPr>
              <w:rPr>
                <w:bCs/>
                <w:sz w:val="18"/>
                <w:szCs w:val="18"/>
              </w:rPr>
            </w:pPr>
          </w:p>
        </w:tc>
        <w:tc>
          <w:tcPr>
            <w:tcW w:w="1191" w:type="dxa"/>
            <w:vMerge/>
            <w:vAlign w:val="center"/>
          </w:tcPr>
          <w:p w14:paraId="0D386B09" w14:textId="77777777" w:rsidR="00E26552" w:rsidRDefault="00E26552">
            <w:pPr>
              <w:rPr>
                <w:bCs/>
                <w:sz w:val="18"/>
                <w:szCs w:val="18"/>
              </w:rPr>
            </w:pPr>
          </w:p>
        </w:tc>
      </w:tr>
      <w:tr w:rsidR="00E26552" w14:paraId="0D386B11" w14:textId="77777777">
        <w:trPr>
          <w:trHeight w:val="260"/>
        </w:trPr>
        <w:tc>
          <w:tcPr>
            <w:tcW w:w="2547" w:type="dxa"/>
            <w:vMerge/>
            <w:vAlign w:val="center"/>
          </w:tcPr>
          <w:p w14:paraId="0D386B0B" w14:textId="77777777" w:rsidR="00E26552" w:rsidRDefault="00E26552">
            <w:pPr>
              <w:rPr>
                <w:sz w:val="18"/>
              </w:rPr>
            </w:pPr>
          </w:p>
        </w:tc>
        <w:tc>
          <w:tcPr>
            <w:tcW w:w="1144" w:type="dxa"/>
            <w:vMerge w:val="restart"/>
            <w:vAlign w:val="center"/>
          </w:tcPr>
          <w:p w14:paraId="0D386B0C" w14:textId="77777777" w:rsidR="00E26552" w:rsidRDefault="008C2D0B">
            <w:pPr>
              <w:rPr>
                <w:sz w:val="18"/>
                <w:szCs w:val="18"/>
              </w:rPr>
            </w:pPr>
            <w:r>
              <w:rPr>
                <w:sz w:val="18"/>
                <w:szCs w:val="18"/>
              </w:rPr>
              <w:t>Net Total Return</w:t>
            </w:r>
          </w:p>
        </w:tc>
        <w:tc>
          <w:tcPr>
            <w:tcW w:w="687" w:type="dxa"/>
            <w:vMerge w:val="restart"/>
            <w:vAlign w:val="center"/>
          </w:tcPr>
          <w:p w14:paraId="0D386B0D" w14:textId="77777777" w:rsidR="00E26552" w:rsidRDefault="008C2D0B">
            <w:pPr>
              <w:rPr>
                <w:sz w:val="18"/>
                <w:szCs w:val="18"/>
              </w:rPr>
            </w:pPr>
            <w:r>
              <w:rPr>
                <w:sz w:val="18"/>
                <w:szCs w:val="18"/>
              </w:rPr>
              <w:t>JPY</w:t>
            </w:r>
          </w:p>
        </w:tc>
        <w:tc>
          <w:tcPr>
            <w:tcW w:w="1530" w:type="dxa"/>
            <w:tcBorders>
              <w:top w:val="single" w:sz="4" w:space="0" w:color="auto"/>
              <w:left w:val="nil"/>
              <w:bottom w:val="single" w:sz="4" w:space="0" w:color="auto"/>
            </w:tcBorders>
            <w:vAlign w:val="center"/>
          </w:tcPr>
          <w:p w14:paraId="0D386B0E" w14:textId="77777777" w:rsidR="00E26552" w:rsidRDefault="008C2D0B">
            <w:pPr>
              <w:rPr>
                <w:bCs/>
                <w:sz w:val="18"/>
                <w:szCs w:val="18"/>
              </w:rPr>
            </w:pPr>
            <w:r>
              <w:rPr>
                <w:bCs/>
                <w:sz w:val="18"/>
                <w:szCs w:val="18"/>
              </w:rPr>
              <w:t>ROBOYENR</w:t>
            </w:r>
          </w:p>
        </w:tc>
        <w:tc>
          <w:tcPr>
            <w:tcW w:w="1260" w:type="dxa"/>
            <w:vMerge w:val="restart"/>
            <w:vAlign w:val="center"/>
          </w:tcPr>
          <w:p w14:paraId="0D386B0F" w14:textId="77777777" w:rsidR="00E26552" w:rsidRDefault="008C2D0B">
            <w:pPr>
              <w:rPr>
                <w:bCs/>
                <w:sz w:val="18"/>
                <w:szCs w:val="18"/>
              </w:rPr>
            </w:pPr>
            <w:r>
              <w:rPr>
                <w:bCs/>
                <w:sz w:val="18"/>
                <w:szCs w:val="18"/>
                <w:lang w:val="en-US"/>
              </w:rPr>
              <w:t>Contact ROBO Global</w:t>
            </w:r>
          </w:p>
        </w:tc>
        <w:tc>
          <w:tcPr>
            <w:tcW w:w="1191" w:type="dxa"/>
            <w:vMerge w:val="restart"/>
            <w:vAlign w:val="center"/>
          </w:tcPr>
          <w:p w14:paraId="0D386B10" w14:textId="77777777" w:rsidR="00E26552" w:rsidRDefault="008C2D0B">
            <w:pPr>
              <w:rPr>
                <w:bCs/>
                <w:sz w:val="18"/>
                <w:szCs w:val="18"/>
              </w:rPr>
            </w:pPr>
            <w:r>
              <w:rPr>
                <w:bCs/>
                <w:sz w:val="18"/>
                <w:szCs w:val="18"/>
                <w:lang w:val="en-US"/>
              </w:rPr>
              <w:t>31.12.2017</w:t>
            </w:r>
          </w:p>
        </w:tc>
      </w:tr>
      <w:tr w:rsidR="00E26552" w14:paraId="0D386B18" w14:textId="77777777">
        <w:trPr>
          <w:trHeight w:val="260"/>
        </w:trPr>
        <w:tc>
          <w:tcPr>
            <w:tcW w:w="2547" w:type="dxa"/>
            <w:vMerge/>
            <w:vAlign w:val="center"/>
          </w:tcPr>
          <w:p w14:paraId="0D386B12" w14:textId="77777777" w:rsidR="00E26552" w:rsidRDefault="00E26552">
            <w:pPr>
              <w:rPr>
                <w:sz w:val="18"/>
              </w:rPr>
            </w:pPr>
          </w:p>
        </w:tc>
        <w:tc>
          <w:tcPr>
            <w:tcW w:w="1144" w:type="dxa"/>
            <w:vMerge/>
            <w:vAlign w:val="center"/>
          </w:tcPr>
          <w:p w14:paraId="0D386B13" w14:textId="77777777" w:rsidR="00E26552" w:rsidRDefault="00E26552">
            <w:pPr>
              <w:rPr>
                <w:sz w:val="18"/>
                <w:szCs w:val="18"/>
              </w:rPr>
            </w:pPr>
          </w:p>
        </w:tc>
        <w:tc>
          <w:tcPr>
            <w:tcW w:w="687" w:type="dxa"/>
            <w:vMerge/>
            <w:vAlign w:val="center"/>
          </w:tcPr>
          <w:p w14:paraId="0D386B14"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15" w14:textId="77777777" w:rsidR="00E26552" w:rsidRDefault="008C2D0B">
            <w:pPr>
              <w:rPr>
                <w:bCs/>
                <w:sz w:val="18"/>
                <w:szCs w:val="18"/>
              </w:rPr>
            </w:pPr>
            <w:r>
              <w:rPr>
                <w:bCs/>
                <w:sz w:val="18"/>
                <w:szCs w:val="18"/>
              </w:rPr>
              <w:t>DE000SLA5P19</w:t>
            </w:r>
          </w:p>
        </w:tc>
        <w:tc>
          <w:tcPr>
            <w:tcW w:w="1260" w:type="dxa"/>
            <w:vMerge/>
            <w:vAlign w:val="center"/>
          </w:tcPr>
          <w:p w14:paraId="0D386B16" w14:textId="77777777" w:rsidR="00E26552" w:rsidRDefault="00E26552">
            <w:pPr>
              <w:rPr>
                <w:bCs/>
                <w:sz w:val="18"/>
                <w:szCs w:val="18"/>
              </w:rPr>
            </w:pPr>
          </w:p>
        </w:tc>
        <w:tc>
          <w:tcPr>
            <w:tcW w:w="1191" w:type="dxa"/>
            <w:vMerge/>
            <w:vAlign w:val="center"/>
          </w:tcPr>
          <w:p w14:paraId="0D386B17" w14:textId="77777777" w:rsidR="00E26552" w:rsidRDefault="00E26552">
            <w:pPr>
              <w:rPr>
                <w:bCs/>
                <w:sz w:val="18"/>
                <w:szCs w:val="18"/>
              </w:rPr>
            </w:pPr>
          </w:p>
        </w:tc>
      </w:tr>
      <w:tr w:rsidR="00E26552" w14:paraId="0D386B1F" w14:textId="77777777">
        <w:trPr>
          <w:trHeight w:val="260"/>
        </w:trPr>
        <w:tc>
          <w:tcPr>
            <w:tcW w:w="2547" w:type="dxa"/>
            <w:vMerge w:val="restart"/>
            <w:vAlign w:val="center"/>
          </w:tcPr>
          <w:p w14:paraId="0D386B19"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Robotics and Automation UCITS Hedged to Yen Index</w:t>
            </w:r>
          </w:p>
        </w:tc>
        <w:tc>
          <w:tcPr>
            <w:tcW w:w="1144" w:type="dxa"/>
            <w:vMerge w:val="restart"/>
            <w:vAlign w:val="center"/>
          </w:tcPr>
          <w:p w14:paraId="0D386B1A" w14:textId="77777777" w:rsidR="00E26552" w:rsidRDefault="008C2D0B">
            <w:pPr>
              <w:rPr>
                <w:sz w:val="18"/>
                <w:szCs w:val="18"/>
              </w:rPr>
            </w:pPr>
            <w:r>
              <w:rPr>
                <w:sz w:val="18"/>
                <w:szCs w:val="18"/>
              </w:rPr>
              <w:t>Price Return</w:t>
            </w:r>
          </w:p>
        </w:tc>
        <w:tc>
          <w:tcPr>
            <w:tcW w:w="687" w:type="dxa"/>
            <w:vMerge w:val="restart"/>
            <w:vAlign w:val="center"/>
          </w:tcPr>
          <w:p w14:paraId="0D386B1B" w14:textId="77777777" w:rsidR="00E26552" w:rsidRDefault="008C2D0B">
            <w:pPr>
              <w:rPr>
                <w:sz w:val="18"/>
                <w:szCs w:val="18"/>
              </w:rPr>
            </w:pPr>
            <w:r>
              <w:rPr>
                <w:sz w:val="18"/>
                <w:szCs w:val="18"/>
              </w:rPr>
              <w:t>JPY</w:t>
            </w:r>
          </w:p>
        </w:tc>
        <w:tc>
          <w:tcPr>
            <w:tcW w:w="1530" w:type="dxa"/>
            <w:tcBorders>
              <w:top w:val="single" w:sz="4" w:space="0" w:color="auto"/>
              <w:left w:val="nil"/>
              <w:bottom w:val="single" w:sz="4" w:space="0" w:color="auto"/>
            </w:tcBorders>
            <w:vAlign w:val="center"/>
          </w:tcPr>
          <w:p w14:paraId="0D386B1C" w14:textId="77777777" w:rsidR="00E26552" w:rsidRDefault="008C2D0B">
            <w:pPr>
              <w:rPr>
                <w:bCs/>
                <w:sz w:val="18"/>
                <w:szCs w:val="18"/>
              </w:rPr>
            </w:pPr>
            <w:r>
              <w:rPr>
                <w:bCs/>
                <w:sz w:val="18"/>
                <w:szCs w:val="18"/>
              </w:rPr>
              <w:t>ROBOYNPR</w:t>
            </w:r>
          </w:p>
        </w:tc>
        <w:tc>
          <w:tcPr>
            <w:tcW w:w="1260" w:type="dxa"/>
            <w:vMerge w:val="restart"/>
            <w:vAlign w:val="center"/>
          </w:tcPr>
          <w:p w14:paraId="0D386B1D" w14:textId="77777777" w:rsidR="00E26552" w:rsidRDefault="008C2D0B">
            <w:pPr>
              <w:rPr>
                <w:bCs/>
                <w:sz w:val="18"/>
                <w:szCs w:val="18"/>
                <w:lang w:val="en-US"/>
              </w:rPr>
            </w:pPr>
            <w:r>
              <w:rPr>
                <w:bCs/>
                <w:sz w:val="18"/>
                <w:szCs w:val="18"/>
              </w:rPr>
              <w:t>19.12.2003</w:t>
            </w:r>
          </w:p>
        </w:tc>
        <w:tc>
          <w:tcPr>
            <w:tcW w:w="1191" w:type="dxa"/>
            <w:vMerge w:val="restart"/>
            <w:vAlign w:val="center"/>
          </w:tcPr>
          <w:p w14:paraId="0D386B1E" w14:textId="77777777" w:rsidR="00E26552" w:rsidRDefault="008C2D0B">
            <w:pPr>
              <w:rPr>
                <w:bCs/>
                <w:sz w:val="18"/>
                <w:szCs w:val="18"/>
                <w:lang w:val="en-US"/>
              </w:rPr>
            </w:pPr>
            <w:r>
              <w:rPr>
                <w:bCs/>
                <w:sz w:val="18"/>
                <w:szCs w:val="18"/>
              </w:rPr>
              <w:t>01.12.2016</w:t>
            </w:r>
          </w:p>
        </w:tc>
      </w:tr>
      <w:tr w:rsidR="00E26552" w14:paraId="0D386B26" w14:textId="77777777">
        <w:trPr>
          <w:trHeight w:val="260"/>
        </w:trPr>
        <w:tc>
          <w:tcPr>
            <w:tcW w:w="2547" w:type="dxa"/>
            <w:vMerge/>
            <w:vAlign w:val="center"/>
          </w:tcPr>
          <w:p w14:paraId="0D386B20" w14:textId="77777777" w:rsidR="00E26552" w:rsidRDefault="00E26552">
            <w:pPr>
              <w:rPr>
                <w:sz w:val="18"/>
              </w:rPr>
            </w:pPr>
          </w:p>
        </w:tc>
        <w:tc>
          <w:tcPr>
            <w:tcW w:w="1144" w:type="dxa"/>
            <w:vMerge/>
            <w:vAlign w:val="center"/>
          </w:tcPr>
          <w:p w14:paraId="0D386B21" w14:textId="77777777" w:rsidR="00E26552" w:rsidRDefault="00E26552">
            <w:pPr>
              <w:rPr>
                <w:sz w:val="18"/>
                <w:szCs w:val="18"/>
              </w:rPr>
            </w:pPr>
          </w:p>
        </w:tc>
        <w:tc>
          <w:tcPr>
            <w:tcW w:w="687" w:type="dxa"/>
            <w:vMerge/>
            <w:vAlign w:val="center"/>
          </w:tcPr>
          <w:p w14:paraId="0D386B22"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23" w14:textId="77777777" w:rsidR="00E26552" w:rsidRDefault="008C2D0B">
            <w:pPr>
              <w:rPr>
                <w:bCs/>
                <w:sz w:val="17"/>
                <w:szCs w:val="17"/>
              </w:rPr>
            </w:pPr>
            <w:r>
              <w:rPr>
                <w:bCs/>
                <w:sz w:val="17"/>
                <w:szCs w:val="17"/>
              </w:rPr>
              <w:t>DE000SLA2W39</w:t>
            </w:r>
          </w:p>
        </w:tc>
        <w:tc>
          <w:tcPr>
            <w:tcW w:w="1260" w:type="dxa"/>
            <w:vMerge/>
            <w:vAlign w:val="center"/>
          </w:tcPr>
          <w:p w14:paraId="0D386B24" w14:textId="77777777" w:rsidR="00E26552" w:rsidRDefault="00E26552">
            <w:pPr>
              <w:rPr>
                <w:bCs/>
                <w:sz w:val="18"/>
                <w:szCs w:val="18"/>
              </w:rPr>
            </w:pPr>
          </w:p>
        </w:tc>
        <w:tc>
          <w:tcPr>
            <w:tcW w:w="1191" w:type="dxa"/>
            <w:vMerge/>
            <w:vAlign w:val="center"/>
          </w:tcPr>
          <w:p w14:paraId="0D386B25" w14:textId="77777777" w:rsidR="00E26552" w:rsidRDefault="00E26552">
            <w:pPr>
              <w:rPr>
                <w:bCs/>
                <w:sz w:val="18"/>
                <w:szCs w:val="18"/>
              </w:rPr>
            </w:pPr>
          </w:p>
        </w:tc>
      </w:tr>
      <w:tr w:rsidR="00E26552" w14:paraId="0D386B2D" w14:textId="77777777">
        <w:trPr>
          <w:trHeight w:val="260"/>
        </w:trPr>
        <w:tc>
          <w:tcPr>
            <w:tcW w:w="2547" w:type="dxa"/>
            <w:vMerge/>
            <w:vAlign w:val="center"/>
          </w:tcPr>
          <w:p w14:paraId="0D386B27" w14:textId="77777777" w:rsidR="00E26552" w:rsidRDefault="00E26552">
            <w:pPr>
              <w:rPr>
                <w:sz w:val="18"/>
              </w:rPr>
            </w:pPr>
          </w:p>
        </w:tc>
        <w:tc>
          <w:tcPr>
            <w:tcW w:w="1144" w:type="dxa"/>
            <w:vMerge w:val="restart"/>
            <w:vAlign w:val="center"/>
          </w:tcPr>
          <w:p w14:paraId="0D386B28" w14:textId="77777777" w:rsidR="00E26552" w:rsidRDefault="008C2D0B">
            <w:pPr>
              <w:rPr>
                <w:sz w:val="18"/>
                <w:szCs w:val="18"/>
              </w:rPr>
            </w:pPr>
            <w:r>
              <w:rPr>
                <w:sz w:val="18"/>
                <w:szCs w:val="18"/>
              </w:rPr>
              <w:t>Net Total Return</w:t>
            </w:r>
          </w:p>
        </w:tc>
        <w:tc>
          <w:tcPr>
            <w:tcW w:w="687" w:type="dxa"/>
            <w:vMerge w:val="restart"/>
            <w:vAlign w:val="center"/>
          </w:tcPr>
          <w:p w14:paraId="0D386B29" w14:textId="77777777" w:rsidR="00E26552" w:rsidRDefault="008C2D0B">
            <w:pPr>
              <w:rPr>
                <w:sz w:val="18"/>
                <w:szCs w:val="18"/>
              </w:rPr>
            </w:pPr>
            <w:r>
              <w:rPr>
                <w:sz w:val="18"/>
                <w:szCs w:val="18"/>
              </w:rPr>
              <w:t>JPY</w:t>
            </w:r>
          </w:p>
        </w:tc>
        <w:tc>
          <w:tcPr>
            <w:tcW w:w="1530" w:type="dxa"/>
            <w:tcBorders>
              <w:top w:val="single" w:sz="4" w:space="0" w:color="auto"/>
              <w:left w:val="nil"/>
              <w:bottom w:val="single" w:sz="4" w:space="0" w:color="auto"/>
            </w:tcBorders>
            <w:vAlign w:val="center"/>
          </w:tcPr>
          <w:p w14:paraId="0D386B2A" w14:textId="77777777" w:rsidR="00E26552" w:rsidRDefault="008C2D0B">
            <w:pPr>
              <w:rPr>
                <w:bCs/>
                <w:sz w:val="18"/>
                <w:szCs w:val="18"/>
              </w:rPr>
            </w:pPr>
            <w:r>
              <w:rPr>
                <w:bCs/>
                <w:sz w:val="18"/>
                <w:szCs w:val="18"/>
              </w:rPr>
              <w:t>.ROBOYN</w:t>
            </w:r>
          </w:p>
        </w:tc>
        <w:tc>
          <w:tcPr>
            <w:tcW w:w="1260" w:type="dxa"/>
            <w:vMerge w:val="restart"/>
            <w:vAlign w:val="center"/>
          </w:tcPr>
          <w:p w14:paraId="0D386B2B" w14:textId="77777777" w:rsidR="00E26552" w:rsidRDefault="008C2D0B">
            <w:pPr>
              <w:rPr>
                <w:bCs/>
                <w:sz w:val="18"/>
                <w:szCs w:val="18"/>
              </w:rPr>
            </w:pPr>
            <w:r>
              <w:rPr>
                <w:bCs/>
                <w:sz w:val="18"/>
                <w:szCs w:val="18"/>
              </w:rPr>
              <w:t>19.12.2003</w:t>
            </w:r>
          </w:p>
        </w:tc>
        <w:tc>
          <w:tcPr>
            <w:tcW w:w="1191" w:type="dxa"/>
            <w:vMerge w:val="restart"/>
            <w:vAlign w:val="center"/>
          </w:tcPr>
          <w:p w14:paraId="0D386B2C" w14:textId="77777777" w:rsidR="00E26552" w:rsidRDefault="008C2D0B">
            <w:pPr>
              <w:rPr>
                <w:bCs/>
                <w:sz w:val="18"/>
                <w:szCs w:val="18"/>
              </w:rPr>
            </w:pPr>
            <w:r>
              <w:rPr>
                <w:bCs/>
                <w:sz w:val="18"/>
                <w:szCs w:val="18"/>
              </w:rPr>
              <w:t>01.12.2016</w:t>
            </w:r>
          </w:p>
        </w:tc>
      </w:tr>
      <w:tr w:rsidR="00E26552" w14:paraId="0D386B34" w14:textId="77777777">
        <w:trPr>
          <w:trHeight w:val="260"/>
        </w:trPr>
        <w:tc>
          <w:tcPr>
            <w:tcW w:w="2547" w:type="dxa"/>
            <w:vMerge/>
            <w:vAlign w:val="center"/>
          </w:tcPr>
          <w:p w14:paraId="0D386B2E" w14:textId="77777777" w:rsidR="00E26552" w:rsidRDefault="00E26552">
            <w:pPr>
              <w:rPr>
                <w:sz w:val="18"/>
              </w:rPr>
            </w:pPr>
          </w:p>
        </w:tc>
        <w:tc>
          <w:tcPr>
            <w:tcW w:w="1144" w:type="dxa"/>
            <w:vMerge/>
            <w:vAlign w:val="center"/>
          </w:tcPr>
          <w:p w14:paraId="0D386B2F" w14:textId="77777777" w:rsidR="00E26552" w:rsidRDefault="00E26552">
            <w:pPr>
              <w:rPr>
                <w:sz w:val="18"/>
                <w:szCs w:val="18"/>
              </w:rPr>
            </w:pPr>
          </w:p>
        </w:tc>
        <w:tc>
          <w:tcPr>
            <w:tcW w:w="687" w:type="dxa"/>
            <w:vMerge/>
            <w:vAlign w:val="center"/>
          </w:tcPr>
          <w:p w14:paraId="0D386B30"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31" w14:textId="77777777" w:rsidR="00E26552" w:rsidRDefault="008C2D0B">
            <w:pPr>
              <w:rPr>
                <w:bCs/>
                <w:sz w:val="17"/>
                <w:szCs w:val="17"/>
              </w:rPr>
            </w:pPr>
            <w:r>
              <w:rPr>
                <w:bCs/>
                <w:sz w:val="17"/>
                <w:szCs w:val="17"/>
              </w:rPr>
              <w:t>DE000SLA2W21</w:t>
            </w:r>
          </w:p>
        </w:tc>
        <w:tc>
          <w:tcPr>
            <w:tcW w:w="1260" w:type="dxa"/>
            <w:vMerge/>
            <w:vAlign w:val="center"/>
          </w:tcPr>
          <w:p w14:paraId="0D386B32" w14:textId="77777777" w:rsidR="00E26552" w:rsidRDefault="00E26552">
            <w:pPr>
              <w:rPr>
                <w:bCs/>
                <w:sz w:val="18"/>
                <w:szCs w:val="18"/>
              </w:rPr>
            </w:pPr>
          </w:p>
        </w:tc>
        <w:tc>
          <w:tcPr>
            <w:tcW w:w="1191" w:type="dxa"/>
            <w:vMerge/>
            <w:vAlign w:val="center"/>
          </w:tcPr>
          <w:p w14:paraId="0D386B33" w14:textId="77777777" w:rsidR="00E26552" w:rsidRDefault="00E26552">
            <w:pPr>
              <w:rPr>
                <w:bCs/>
                <w:sz w:val="18"/>
                <w:szCs w:val="18"/>
              </w:rPr>
            </w:pPr>
          </w:p>
        </w:tc>
      </w:tr>
      <w:tr w:rsidR="00E26552" w14:paraId="0D386B3B" w14:textId="77777777">
        <w:trPr>
          <w:trHeight w:val="260"/>
        </w:trPr>
        <w:tc>
          <w:tcPr>
            <w:tcW w:w="2547" w:type="dxa"/>
            <w:vMerge w:val="restart"/>
            <w:vAlign w:val="center"/>
          </w:tcPr>
          <w:p w14:paraId="0D386B35"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 xml:space="preserve">Robotics, </w:t>
            </w:r>
            <w:r>
              <w:rPr>
                <w:sz w:val="18"/>
                <w:szCs w:val="18"/>
              </w:rPr>
              <w:t>Automation and AI Hedged to USD Index</w:t>
            </w:r>
          </w:p>
        </w:tc>
        <w:tc>
          <w:tcPr>
            <w:tcW w:w="1144" w:type="dxa"/>
            <w:vMerge w:val="restart"/>
            <w:vAlign w:val="center"/>
          </w:tcPr>
          <w:p w14:paraId="0D386B36" w14:textId="77777777" w:rsidR="00E26552" w:rsidRDefault="008C2D0B">
            <w:pPr>
              <w:rPr>
                <w:sz w:val="18"/>
                <w:szCs w:val="18"/>
              </w:rPr>
            </w:pPr>
            <w:r>
              <w:rPr>
                <w:sz w:val="18"/>
                <w:szCs w:val="18"/>
              </w:rPr>
              <w:t>Price Return</w:t>
            </w:r>
          </w:p>
        </w:tc>
        <w:tc>
          <w:tcPr>
            <w:tcW w:w="687" w:type="dxa"/>
            <w:vMerge w:val="restart"/>
            <w:vAlign w:val="center"/>
          </w:tcPr>
          <w:p w14:paraId="0D386B37"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B38" w14:textId="77777777" w:rsidR="00E26552" w:rsidRDefault="008C2D0B">
            <w:pPr>
              <w:rPr>
                <w:bCs/>
                <w:sz w:val="18"/>
                <w:szCs w:val="18"/>
              </w:rPr>
            </w:pPr>
            <w:r>
              <w:rPr>
                <w:bCs/>
                <w:sz w:val="18"/>
                <w:szCs w:val="18"/>
              </w:rPr>
              <w:t>ROBOUSPR</w:t>
            </w:r>
          </w:p>
        </w:tc>
        <w:tc>
          <w:tcPr>
            <w:tcW w:w="1260" w:type="dxa"/>
            <w:vMerge w:val="restart"/>
            <w:vAlign w:val="center"/>
          </w:tcPr>
          <w:p w14:paraId="0D386B39"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3A" w14:textId="77777777" w:rsidR="00E26552" w:rsidRDefault="008C2D0B">
            <w:pPr>
              <w:rPr>
                <w:bCs/>
                <w:sz w:val="18"/>
                <w:szCs w:val="18"/>
                <w:lang w:val="en-US"/>
              </w:rPr>
            </w:pPr>
            <w:r>
              <w:rPr>
                <w:bCs/>
                <w:sz w:val="18"/>
                <w:szCs w:val="18"/>
                <w:lang w:val="en-US"/>
              </w:rPr>
              <w:t>31.12.2017</w:t>
            </w:r>
          </w:p>
        </w:tc>
      </w:tr>
      <w:tr w:rsidR="00E26552" w14:paraId="0D386B42" w14:textId="77777777">
        <w:trPr>
          <w:trHeight w:val="260"/>
        </w:trPr>
        <w:tc>
          <w:tcPr>
            <w:tcW w:w="2547" w:type="dxa"/>
            <w:vMerge/>
            <w:vAlign w:val="center"/>
          </w:tcPr>
          <w:p w14:paraId="0D386B3C" w14:textId="77777777" w:rsidR="00E26552" w:rsidRDefault="00E26552">
            <w:pPr>
              <w:rPr>
                <w:sz w:val="18"/>
              </w:rPr>
            </w:pPr>
          </w:p>
        </w:tc>
        <w:tc>
          <w:tcPr>
            <w:tcW w:w="1144" w:type="dxa"/>
            <w:vMerge/>
            <w:vAlign w:val="center"/>
          </w:tcPr>
          <w:p w14:paraId="0D386B3D" w14:textId="77777777" w:rsidR="00E26552" w:rsidRDefault="00E26552">
            <w:pPr>
              <w:rPr>
                <w:sz w:val="18"/>
                <w:szCs w:val="18"/>
              </w:rPr>
            </w:pPr>
          </w:p>
        </w:tc>
        <w:tc>
          <w:tcPr>
            <w:tcW w:w="687" w:type="dxa"/>
            <w:vMerge/>
            <w:vAlign w:val="center"/>
          </w:tcPr>
          <w:p w14:paraId="0D386B3E"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3F" w14:textId="77777777" w:rsidR="00E26552" w:rsidRDefault="008C2D0B">
            <w:pPr>
              <w:rPr>
                <w:bCs/>
                <w:sz w:val="18"/>
                <w:szCs w:val="18"/>
              </w:rPr>
            </w:pPr>
            <w:r>
              <w:rPr>
                <w:bCs/>
                <w:sz w:val="18"/>
                <w:szCs w:val="18"/>
              </w:rPr>
              <w:t>DE000SLA5PY0</w:t>
            </w:r>
          </w:p>
        </w:tc>
        <w:tc>
          <w:tcPr>
            <w:tcW w:w="1260" w:type="dxa"/>
            <w:vMerge/>
            <w:vAlign w:val="center"/>
          </w:tcPr>
          <w:p w14:paraId="0D386B40" w14:textId="77777777" w:rsidR="00E26552" w:rsidRDefault="00E26552">
            <w:pPr>
              <w:rPr>
                <w:bCs/>
                <w:sz w:val="18"/>
                <w:szCs w:val="18"/>
              </w:rPr>
            </w:pPr>
          </w:p>
        </w:tc>
        <w:tc>
          <w:tcPr>
            <w:tcW w:w="1191" w:type="dxa"/>
            <w:vMerge/>
            <w:vAlign w:val="center"/>
          </w:tcPr>
          <w:p w14:paraId="0D386B41" w14:textId="77777777" w:rsidR="00E26552" w:rsidRDefault="00E26552">
            <w:pPr>
              <w:rPr>
                <w:bCs/>
                <w:sz w:val="18"/>
                <w:szCs w:val="18"/>
              </w:rPr>
            </w:pPr>
          </w:p>
        </w:tc>
      </w:tr>
      <w:tr w:rsidR="00E26552" w14:paraId="0D386B49" w14:textId="77777777">
        <w:trPr>
          <w:trHeight w:val="260"/>
        </w:trPr>
        <w:tc>
          <w:tcPr>
            <w:tcW w:w="2547" w:type="dxa"/>
            <w:vMerge/>
            <w:vAlign w:val="center"/>
          </w:tcPr>
          <w:p w14:paraId="0D386B43" w14:textId="77777777" w:rsidR="00E26552" w:rsidRDefault="00E26552">
            <w:pPr>
              <w:rPr>
                <w:sz w:val="18"/>
              </w:rPr>
            </w:pPr>
          </w:p>
        </w:tc>
        <w:tc>
          <w:tcPr>
            <w:tcW w:w="1144" w:type="dxa"/>
            <w:vMerge w:val="restart"/>
            <w:vAlign w:val="center"/>
          </w:tcPr>
          <w:p w14:paraId="0D386B44" w14:textId="77777777" w:rsidR="00E26552" w:rsidRDefault="008C2D0B">
            <w:pPr>
              <w:rPr>
                <w:sz w:val="18"/>
                <w:szCs w:val="18"/>
              </w:rPr>
            </w:pPr>
            <w:r>
              <w:rPr>
                <w:sz w:val="18"/>
                <w:szCs w:val="18"/>
              </w:rPr>
              <w:t>Net Total Return</w:t>
            </w:r>
          </w:p>
        </w:tc>
        <w:tc>
          <w:tcPr>
            <w:tcW w:w="687" w:type="dxa"/>
            <w:vMerge w:val="restart"/>
            <w:vAlign w:val="center"/>
          </w:tcPr>
          <w:p w14:paraId="0D386B45" w14:textId="77777777" w:rsidR="00E26552" w:rsidRDefault="008C2D0B">
            <w:pPr>
              <w:rPr>
                <w:sz w:val="18"/>
                <w:szCs w:val="18"/>
              </w:rPr>
            </w:pPr>
            <w:r>
              <w:rPr>
                <w:sz w:val="18"/>
                <w:szCs w:val="18"/>
              </w:rPr>
              <w:t>USD</w:t>
            </w:r>
          </w:p>
        </w:tc>
        <w:tc>
          <w:tcPr>
            <w:tcW w:w="1530" w:type="dxa"/>
            <w:tcBorders>
              <w:top w:val="single" w:sz="4" w:space="0" w:color="auto"/>
              <w:left w:val="nil"/>
              <w:bottom w:val="single" w:sz="4" w:space="0" w:color="auto"/>
            </w:tcBorders>
            <w:vAlign w:val="center"/>
          </w:tcPr>
          <w:p w14:paraId="0D386B46" w14:textId="77777777" w:rsidR="00E26552" w:rsidRDefault="008C2D0B">
            <w:pPr>
              <w:rPr>
                <w:bCs/>
                <w:sz w:val="18"/>
                <w:szCs w:val="18"/>
              </w:rPr>
            </w:pPr>
            <w:r>
              <w:rPr>
                <w:bCs/>
                <w:sz w:val="18"/>
                <w:szCs w:val="18"/>
              </w:rPr>
              <w:t>ROBOUSNR</w:t>
            </w:r>
          </w:p>
        </w:tc>
        <w:tc>
          <w:tcPr>
            <w:tcW w:w="1260" w:type="dxa"/>
            <w:vMerge w:val="restart"/>
            <w:vAlign w:val="center"/>
          </w:tcPr>
          <w:p w14:paraId="0D386B47" w14:textId="77777777" w:rsidR="00E26552" w:rsidRDefault="008C2D0B">
            <w:pPr>
              <w:rPr>
                <w:bCs/>
                <w:sz w:val="18"/>
                <w:szCs w:val="18"/>
              </w:rPr>
            </w:pPr>
            <w:r>
              <w:rPr>
                <w:bCs/>
                <w:sz w:val="18"/>
                <w:szCs w:val="18"/>
                <w:lang w:val="en-US"/>
              </w:rPr>
              <w:t>Contact ROBO Global</w:t>
            </w:r>
          </w:p>
        </w:tc>
        <w:tc>
          <w:tcPr>
            <w:tcW w:w="1191" w:type="dxa"/>
            <w:vMerge w:val="restart"/>
            <w:vAlign w:val="center"/>
          </w:tcPr>
          <w:p w14:paraId="0D386B48" w14:textId="77777777" w:rsidR="00E26552" w:rsidRDefault="008C2D0B">
            <w:pPr>
              <w:rPr>
                <w:bCs/>
                <w:sz w:val="18"/>
                <w:szCs w:val="18"/>
              </w:rPr>
            </w:pPr>
            <w:r>
              <w:rPr>
                <w:bCs/>
                <w:sz w:val="18"/>
                <w:szCs w:val="18"/>
                <w:lang w:val="en-US"/>
              </w:rPr>
              <w:t>31.12.2017</w:t>
            </w:r>
          </w:p>
        </w:tc>
      </w:tr>
      <w:tr w:rsidR="00E26552" w14:paraId="0D386B50" w14:textId="77777777">
        <w:trPr>
          <w:trHeight w:val="260"/>
        </w:trPr>
        <w:tc>
          <w:tcPr>
            <w:tcW w:w="2547" w:type="dxa"/>
            <w:vMerge/>
            <w:vAlign w:val="center"/>
          </w:tcPr>
          <w:p w14:paraId="0D386B4A" w14:textId="77777777" w:rsidR="00E26552" w:rsidRDefault="00E26552">
            <w:pPr>
              <w:rPr>
                <w:sz w:val="18"/>
              </w:rPr>
            </w:pPr>
          </w:p>
        </w:tc>
        <w:tc>
          <w:tcPr>
            <w:tcW w:w="1144" w:type="dxa"/>
            <w:vMerge/>
            <w:vAlign w:val="center"/>
          </w:tcPr>
          <w:p w14:paraId="0D386B4B" w14:textId="77777777" w:rsidR="00E26552" w:rsidRDefault="00E26552">
            <w:pPr>
              <w:rPr>
                <w:sz w:val="18"/>
                <w:szCs w:val="18"/>
              </w:rPr>
            </w:pPr>
          </w:p>
        </w:tc>
        <w:tc>
          <w:tcPr>
            <w:tcW w:w="687" w:type="dxa"/>
            <w:vMerge/>
            <w:vAlign w:val="center"/>
          </w:tcPr>
          <w:p w14:paraId="0D386B4C"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4D" w14:textId="77777777" w:rsidR="00E26552" w:rsidRDefault="008C2D0B">
            <w:pPr>
              <w:rPr>
                <w:bCs/>
                <w:sz w:val="18"/>
                <w:szCs w:val="18"/>
              </w:rPr>
            </w:pPr>
            <w:r>
              <w:rPr>
                <w:bCs/>
                <w:sz w:val="18"/>
                <w:szCs w:val="18"/>
              </w:rPr>
              <w:t>DE000SLA5PZ7</w:t>
            </w:r>
          </w:p>
        </w:tc>
        <w:tc>
          <w:tcPr>
            <w:tcW w:w="1260" w:type="dxa"/>
            <w:vMerge/>
            <w:vAlign w:val="center"/>
          </w:tcPr>
          <w:p w14:paraId="0D386B4E" w14:textId="77777777" w:rsidR="00E26552" w:rsidRDefault="00E26552">
            <w:pPr>
              <w:rPr>
                <w:bCs/>
                <w:sz w:val="18"/>
                <w:szCs w:val="18"/>
              </w:rPr>
            </w:pPr>
          </w:p>
        </w:tc>
        <w:tc>
          <w:tcPr>
            <w:tcW w:w="1191" w:type="dxa"/>
            <w:vMerge/>
            <w:vAlign w:val="center"/>
          </w:tcPr>
          <w:p w14:paraId="0D386B4F" w14:textId="77777777" w:rsidR="00E26552" w:rsidRDefault="00E26552">
            <w:pPr>
              <w:rPr>
                <w:bCs/>
                <w:sz w:val="18"/>
                <w:szCs w:val="18"/>
              </w:rPr>
            </w:pPr>
          </w:p>
        </w:tc>
      </w:tr>
      <w:tr w:rsidR="00E26552" w14:paraId="0D386B57" w14:textId="77777777">
        <w:trPr>
          <w:trHeight w:val="260"/>
        </w:trPr>
        <w:tc>
          <w:tcPr>
            <w:tcW w:w="2547" w:type="dxa"/>
            <w:vMerge w:val="restart"/>
            <w:vAlign w:val="center"/>
          </w:tcPr>
          <w:p w14:paraId="0D386B51" w14:textId="77777777" w:rsidR="00E26552" w:rsidRDefault="008C2D0B">
            <w:pPr>
              <w:rPr>
                <w:sz w:val="18"/>
              </w:rPr>
            </w:pPr>
            <w:r>
              <w:rPr>
                <w:sz w:val="18"/>
              </w:rPr>
              <w:t>ROBO Global</w:t>
            </w:r>
            <w:r>
              <w:rPr>
                <w:sz w:val="18"/>
                <w:vertAlign w:val="superscript"/>
              </w:rPr>
              <w:t>®</w:t>
            </w:r>
            <w:r>
              <w:rPr>
                <w:sz w:val="18"/>
              </w:rPr>
              <w:t xml:space="preserve"> </w:t>
            </w:r>
            <w:r>
              <w:rPr>
                <w:sz w:val="18"/>
                <w:szCs w:val="18"/>
              </w:rPr>
              <w:t xml:space="preserve">Robotics, Automation and AI Hedged to EUR </w:t>
            </w:r>
            <w:r>
              <w:rPr>
                <w:sz w:val="18"/>
                <w:szCs w:val="18"/>
              </w:rPr>
              <w:t>Index</w:t>
            </w:r>
          </w:p>
        </w:tc>
        <w:tc>
          <w:tcPr>
            <w:tcW w:w="1144" w:type="dxa"/>
            <w:vMerge w:val="restart"/>
            <w:vAlign w:val="center"/>
          </w:tcPr>
          <w:p w14:paraId="0D386B52" w14:textId="77777777" w:rsidR="00E26552" w:rsidRDefault="008C2D0B">
            <w:pPr>
              <w:rPr>
                <w:sz w:val="18"/>
                <w:szCs w:val="18"/>
              </w:rPr>
            </w:pPr>
            <w:r>
              <w:rPr>
                <w:sz w:val="18"/>
                <w:szCs w:val="18"/>
              </w:rPr>
              <w:t>Price Return</w:t>
            </w:r>
          </w:p>
        </w:tc>
        <w:tc>
          <w:tcPr>
            <w:tcW w:w="687" w:type="dxa"/>
            <w:vMerge w:val="restart"/>
            <w:vAlign w:val="center"/>
          </w:tcPr>
          <w:p w14:paraId="0D386B53" w14:textId="77777777" w:rsidR="00E26552" w:rsidRDefault="008C2D0B">
            <w:pPr>
              <w:rPr>
                <w:sz w:val="18"/>
                <w:szCs w:val="18"/>
              </w:rPr>
            </w:pPr>
            <w:r>
              <w:rPr>
                <w:sz w:val="18"/>
                <w:szCs w:val="18"/>
              </w:rPr>
              <w:t>EUR</w:t>
            </w:r>
          </w:p>
        </w:tc>
        <w:tc>
          <w:tcPr>
            <w:tcW w:w="1530" w:type="dxa"/>
            <w:tcBorders>
              <w:top w:val="single" w:sz="4" w:space="0" w:color="auto"/>
              <w:left w:val="nil"/>
              <w:bottom w:val="single" w:sz="4" w:space="0" w:color="auto"/>
            </w:tcBorders>
            <w:vAlign w:val="center"/>
          </w:tcPr>
          <w:p w14:paraId="0D386B54" w14:textId="77777777" w:rsidR="00E26552" w:rsidRDefault="008C2D0B">
            <w:pPr>
              <w:rPr>
                <w:bCs/>
                <w:sz w:val="18"/>
                <w:szCs w:val="18"/>
              </w:rPr>
            </w:pPr>
            <w:r>
              <w:rPr>
                <w:bCs/>
                <w:sz w:val="18"/>
                <w:szCs w:val="18"/>
              </w:rPr>
              <w:t>ROBOECPR</w:t>
            </w:r>
          </w:p>
        </w:tc>
        <w:tc>
          <w:tcPr>
            <w:tcW w:w="1260" w:type="dxa"/>
            <w:vMerge w:val="restart"/>
            <w:vAlign w:val="center"/>
          </w:tcPr>
          <w:p w14:paraId="0D386B55"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56" w14:textId="77777777" w:rsidR="00E26552" w:rsidRDefault="008C2D0B">
            <w:pPr>
              <w:rPr>
                <w:bCs/>
                <w:sz w:val="18"/>
                <w:szCs w:val="18"/>
                <w:lang w:val="en-US"/>
              </w:rPr>
            </w:pPr>
            <w:r>
              <w:rPr>
                <w:bCs/>
                <w:sz w:val="18"/>
                <w:szCs w:val="18"/>
                <w:lang w:val="en-US"/>
              </w:rPr>
              <w:t>31.12.2017</w:t>
            </w:r>
          </w:p>
        </w:tc>
      </w:tr>
      <w:tr w:rsidR="00E26552" w14:paraId="0D386B5E" w14:textId="77777777">
        <w:trPr>
          <w:trHeight w:val="260"/>
        </w:trPr>
        <w:tc>
          <w:tcPr>
            <w:tcW w:w="2547" w:type="dxa"/>
            <w:vMerge/>
            <w:vAlign w:val="center"/>
          </w:tcPr>
          <w:p w14:paraId="0D386B58" w14:textId="77777777" w:rsidR="00E26552" w:rsidRDefault="00E26552">
            <w:pPr>
              <w:rPr>
                <w:sz w:val="18"/>
              </w:rPr>
            </w:pPr>
          </w:p>
        </w:tc>
        <w:tc>
          <w:tcPr>
            <w:tcW w:w="1144" w:type="dxa"/>
            <w:vMerge/>
            <w:vAlign w:val="center"/>
          </w:tcPr>
          <w:p w14:paraId="0D386B59" w14:textId="77777777" w:rsidR="00E26552" w:rsidRDefault="00E26552">
            <w:pPr>
              <w:rPr>
                <w:sz w:val="18"/>
                <w:szCs w:val="18"/>
              </w:rPr>
            </w:pPr>
          </w:p>
        </w:tc>
        <w:tc>
          <w:tcPr>
            <w:tcW w:w="687" w:type="dxa"/>
            <w:vMerge/>
            <w:vAlign w:val="center"/>
          </w:tcPr>
          <w:p w14:paraId="0D386B5A"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5B" w14:textId="77777777" w:rsidR="00E26552" w:rsidRDefault="008C2D0B">
            <w:pPr>
              <w:rPr>
                <w:bCs/>
                <w:sz w:val="18"/>
                <w:szCs w:val="18"/>
              </w:rPr>
            </w:pPr>
            <w:r>
              <w:rPr>
                <w:bCs/>
                <w:sz w:val="18"/>
                <w:szCs w:val="18"/>
              </w:rPr>
              <w:t>DE000SLA5P43</w:t>
            </w:r>
          </w:p>
        </w:tc>
        <w:tc>
          <w:tcPr>
            <w:tcW w:w="1260" w:type="dxa"/>
            <w:vMerge/>
            <w:vAlign w:val="center"/>
          </w:tcPr>
          <w:p w14:paraId="0D386B5C" w14:textId="77777777" w:rsidR="00E26552" w:rsidRDefault="00E26552">
            <w:pPr>
              <w:rPr>
                <w:bCs/>
                <w:sz w:val="18"/>
                <w:szCs w:val="18"/>
                <w:lang w:val="en-US"/>
              </w:rPr>
            </w:pPr>
          </w:p>
        </w:tc>
        <w:tc>
          <w:tcPr>
            <w:tcW w:w="1191" w:type="dxa"/>
            <w:vMerge/>
            <w:vAlign w:val="center"/>
          </w:tcPr>
          <w:p w14:paraId="0D386B5D" w14:textId="77777777" w:rsidR="00E26552" w:rsidRDefault="00E26552">
            <w:pPr>
              <w:rPr>
                <w:bCs/>
                <w:sz w:val="18"/>
                <w:szCs w:val="18"/>
                <w:lang w:val="en-US"/>
              </w:rPr>
            </w:pPr>
          </w:p>
        </w:tc>
      </w:tr>
      <w:tr w:rsidR="00E26552" w14:paraId="0D386B65" w14:textId="77777777">
        <w:trPr>
          <w:trHeight w:val="260"/>
        </w:trPr>
        <w:tc>
          <w:tcPr>
            <w:tcW w:w="2547" w:type="dxa"/>
            <w:vMerge/>
            <w:vAlign w:val="center"/>
          </w:tcPr>
          <w:p w14:paraId="0D386B5F" w14:textId="77777777" w:rsidR="00E26552" w:rsidRDefault="00E26552">
            <w:pPr>
              <w:rPr>
                <w:sz w:val="18"/>
              </w:rPr>
            </w:pPr>
          </w:p>
        </w:tc>
        <w:tc>
          <w:tcPr>
            <w:tcW w:w="1144" w:type="dxa"/>
            <w:vMerge w:val="restart"/>
            <w:vAlign w:val="center"/>
          </w:tcPr>
          <w:p w14:paraId="0D386B60" w14:textId="77777777" w:rsidR="00E26552" w:rsidRDefault="008C2D0B">
            <w:pPr>
              <w:rPr>
                <w:sz w:val="18"/>
                <w:szCs w:val="18"/>
              </w:rPr>
            </w:pPr>
            <w:r>
              <w:rPr>
                <w:sz w:val="18"/>
                <w:szCs w:val="18"/>
              </w:rPr>
              <w:t>Net Total Return</w:t>
            </w:r>
          </w:p>
        </w:tc>
        <w:tc>
          <w:tcPr>
            <w:tcW w:w="687" w:type="dxa"/>
            <w:vMerge w:val="restart"/>
            <w:vAlign w:val="center"/>
          </w:tcPr>
          <w:p w14:paraId="0D386B61" w14:textId="77777777" w:rsidR="00E26552" w:rsidRDefault="008C2D0B">
            <w:pPr>
              <w:rPr>
                <w:sz w:val="18"/>
                <w:szCs w:val="18"/>
              </w:rPr>
            </w:pPr>
            <w:r>
              <w:rPr>
                <w:sz w:val="18"/>
                <w:szCs w:val="18"/>
              </w:rPr>
              <w:t>EUR</w:t>
            </w:r>
          </w:p>
        </w:tc>
        <w:tc>
          <w:tcPr>
            <w:tcW w:w="1530" w:type="dxa"/>
            <w:tcBorders>
              <w:top w:val="single" w:sz="4" w:space="0" w:color="auto"/>
              <w:left w:val="nil"/>
              <w:bottom w:val="single" w:sz="4" w:space="0" w:color="auto"/>
            </w:tcBorders>
            <w:vAlign w:val="center"/>
          </w:tcPr>
          <w:p w14:paraId="0D386B62" w14:textId="77777777" w:rsidR="00E26552" w:rsidRDefault="008C2D0B">
            <w:pPr>
              <w:rPr>
                <w:bCs/>
                <w:sz w:val="18"/>
                <w:szCs w:val="18"/>
              </w:rPr>
            </w:pPr>
            <w:r>
              <w:rPr>
                <w:bCs/>
                <w:sz w:val="18"/>
                <w:szCs w:val="18"/>
              </w:rPr>
              <w:t>ROBOECNR</w:t>
            </w:r>
          </w:p>
        </w:tc>
        <w:tc>
          <w:tcPr>
            <w:tcW w:w="1260" w:type="dxa"/>
            <w:vMerge w:val="restart"/>
            <w:vAlign w:val="center"/>
          </w:tcPr>
          <w:p w14:paraId="0D386B63"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64" w14:textId="77777777" w:rsidR="00E26552" w:rsidRDefault="008C2D0B">
            <w:pPr>
              <w:rPr>
                <w:bCs/>
                <w:sz w:val="18"/>
                <w:szCs w:val="18"/>
                <w:lang w:val="en-US"/>
              </w:rPr>
            </w:pPr>
            <w:r>
              <w:rPr>
                <w:bCs/>
                <w:sz w:val="18"/>
                <w:szCs w:val="18"/>
                <w:lang w:val="en-US"/>
              </w:rPr>
              <w:t>12.12.2017</w:t>
            </w:r>
          </w:p>
        </w:tc>
      </w:tr>
      <w:tr w:rsidR="00E26552" w14:paraId="0D386B6C" w14:textId="77777777">
        <w:trPr>
          <w:trHeight w:val="260"/>
        </w:trPr>
        <w:tc>
          <w:tcPr>
            <w:tcW w:w="2547" w:type="dxa"/>
            <w:vMerge/>
            <w:vAlign w:val="center"/>
          </w:tcPr>
          <w:p w14:paraId="0D386B66" w14:textId="77777777" w:rsidR="00E26552" w:rsidRDefault="00E26552">
            <w:pPr>
              <w:rPr>
                <w:sz w:val="18"/>
              </w:rPr>
            </w:pPr>
          </w:p>
        </w:tc>
        <w:tc>
          <w:tcPr>
            <w:tcW w:w="1144" w:type="dxa"/>
            <w:vMerge/>
            <w:vAlign w:val="center"/>
          </w:tcPr>
          <w:p w14:paraId="0D386B67" w14:textId="77777777" w:rsidR="00E26552" w:rsidRDefault="00E26552">
            <w:pPr>
              <w:rPr>
                <w:sz w:val="18"/>
                <w:szCs w:val="18"/>
              </w:rPr>
            </w:pPr>
          </w:p>
        </w:tc>
        <w:tc>
          <w:tcPr>
            <w:tcW w:w="687" w:type="dxa"/>
            <w:vMerge/>
            <w:vAlign w:val="center"/>
          </w:tcPr>
          <w:p w14:paraId="0D386B68"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69" w14:textId="77777777" w:rsidR="00E26552" w:rsidRDefault="008C2D0B">
            <w:pPr>
              <w:rPr>
                <w:bCs/>
                <w:sz w:val="18"/>
                <w:szCs w:val="18"/>
              </w:rPr>
            </w:pPr>
            <w:r>
              <w:rPr>
                <w:bCs/>
                <w:sz w:val="18"/>
                <w:szCs w:val="18"/>
              </w:rPr>
              <w:t>DE000SLA5P50</w:t>
            </w:r>
          </w:p>
        </w:tc>
        <w:tc>
          <w:tcPr>
            <w:tcW w:w="1260" w:type="dxa"/>
            <w:vMerge/>
            <w:vAlign w:val="center"/>
          </w:tcPr>
          <w:p w14:paraId="0D386B6A" w14:textId="77777777" w:rsidR="00E26552" w:rsidRDefault="00E26552">
            <w:pPr>
              <w:rPr>
                <w:bCs/>
                <w:sz w:val="18"/>
                <w:szCs w:val="18"/>
                <w:lang w:val="en-US"/>
              </w:rPr>
            </w:pPr>
          </w:p>
        </w:tc>
        <w:tc>
          <w:tcPr>
            <w:tcW w:w="1191" w:type="dxa"/>
            <w:vMerge/>
            <w:vAlign w:val="center"/>
          </w:tcPr>
          <w:p w14:paraId="0D386B6B" w14:textId="77777777" w:rsidR="00E26552" w:rsidRDefault="00E26552">
            <w:pPr>
              <w:rPr>
                <w:bCs/>
                <w:sz w:val="18"/>
                <w:szCs w:val="18"/>
                <w:lang w:val="en-US"/>
              </w:rPr>
            </w:pPr>
          </w:p>
        </w:tc>
      </w:tr>
      <w:tr w:rsidR="00E26552" w14:paraId="0D386B73" w14:textId="77777777">
        <w:trPr>
          <w:trHeight w:val="260"/>
        </w:trPr>
        <w:tc>
          <w:tcPr>
            <w:tcW w:w="2547" w:type="dxa"/>
            <w:vMerge w:val="restart"/>
            <w:vAlign w:val="center"/>
          </w:tcPr>
          <w:p w14:paraId="0D386B6D"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Robotics, Automation and AI Hedged to GBP Index</w:t>
            </w:r>
          </w:p>
        </w:tc>
        <w:tc>
          <w:tcPr>
            <w:tcW w:w="1144" w:type="dxa"/>
            <w:vMerge w:val="restart"/>
            <w:vAlign w:val="center"/>
          </w:tcPr>
          <w:p w14:paraId="0D386B6E" w14:textId="77777777" w:rsidR="00E26552" w:rsidRDefault="008C2D0B">
            <w:pPr>
              <w:rPr>
                <w:sz w:val="18"/>
                <w:szCs w:val="18"/>
              </w:rPr>
            </w:pPr>
            <w:r>
              <w:rPr>
                <w:sz w:val="18"/>
                <w:szCs w:val="18"/>
              </w:rPr>
              <w:t>Price Return</w:t>
            </w:r>
          </w:p>
        </w:tc>
        <w:tc>
          <w:tcPr>
            <w:tcW w:w="687" w:type="dxa"/>
            <w:vMerge w:val="restart"/>
            <w:vAlign w:val="center"/>
          </w:tcPr>
          <w:p w14:paraId="0D386B6F" w14:textId="77777777" w:rsidR="00E26552" w:rsidRDefault="008C2D0B">
            <w:pPr>
              <w:rPr>
                <w:sz w:val="18"/>
                <w:szCs w:val="18"/>
              </w:rPr>
            </w:pPr>
            <w:r>
              <w:rPr>
                <w:sz w:val="18"/>
                <w:szCs w:val="18"/>
              </w:rPr>
              <w:t>GBP</w:t>
            </w:r>
          </w:p>
        </w:tc>
        <w:tc>
          <w:tcPr>
            <w:tcW w:w="1530" w:type="dxa"/>
            <w:tcBorders>
              <w:top w:val="single" w:sz="4" w:space="0" w:color="auto"/>
              <w:left w:val="nil"/>
              <w:bottom w:val="single" w:sz="4" w:space="0" w:color="auto"/>
            </w:tcBorders>
            <w:vAlign w:val="center"/>
          </w:tcPr>
          <w:p w14:paraId="0D386B70" w14:textId="77777777" w:rsidR="00E26552" w:rsidRDefault="008C2D0B">
            <w:pPr>
              <w:rPr>
                <w:bCs/>
                <w:sz w:val="18"/>
                <w:szCs w:val="18"/>
              </w:rPr>
            </w:pPr>
            <w:r>
              <w:rPr>
                <w:bCs/>
                <w:sz w:val="18"/>
                <w:szCs w:val="18"/>
              </w:rPr>
              <w:t>ROBOGBPR</w:t>
            </w:r>
          </w:p>
        </w:tc>
        <w:tc>
          <w:tcPr>
            <w:tcW w:w="1260" w:type="dxa"/>
            <w:vMerge w:val="restart"/>
            <w:vAlign w:val="center"/>
          </w:tcPr>
          <w:p w14:paraId="0D386B71"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72" w14:textId="77777777" w:rsidR="00E26552" w:rsidRDefault="008C2D0B">
            <w:pPr>
              <w:rPr>
                <w:bCs/>
                <w:sz w:val="18"/>
                <w:szCs w:val="18"/>
                <w:lang w:val="en-US"/>
              </w:rPr>
            </w:pPr>
            <w:r>
              <w:rPr>
                <w:bCs/>
                <w:sz w:val="18"/>
                <w:szCs w:val="18"/>
                <w:lang w:val="en-US"/>
              </w:rPr>
              <w:t>31.12.2017</w:t>
            </w:r>
          </w:p>
        </w:tc>
      </w:tr>
      <w:tr w:rsidR="00E26552" w14:paraId="0D386B7A" w14:textId="77777777">
        <w:trPr>
          <w:trHeight w:val="260"/>
        </w:trPr>
        <w:tc>
          <w:tcPr>
            <w:tcW w:w="2547" w:type="dxa"/>
            <w:vMerge/>
            <w:vAlign w:val="center"/>
          </w:tcPr>
          <w:p w14:paraId="0D386B74" w14:textId="77777777" w:rsidR="00E26552" w:rsidRDefault="00E26552">
            <w:pPr>
              <w:rPr>
                <w:sz w:val="18"/>
              </w:rPr>
            </w:pPr>
          </w:p>
        </w:tc>
        <w:tc>
          <w:tcPr>
            <w:tcW w:w="1144" w:type="dxa"/>
            <w:vMerge/>
            <w:vAlign w:val="center"/>
          </w:tcPr>
          <w:p w14:paraId="0D386B75" w14:textId="77777777" w:rsidR="00E26552" w:rsidRDefault="00E26552">
            <w:pPr>
              <w:rPr>
                <w:sz w:val="18"/>
                <w:szCs w:val="18"/>
              </w:rPr>
            </w:pPr>
          </w:p>
        </w:tc>
        <w:tc>
          <w:tcPr>
            <w:tcW w:w="687" w:type="dxa"/>
            <w:vMerge/>
            <w:vAlign w:val="center"/>
          </w:tcPr>
          <w:p w14:paraId="0D386B76"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77" w14:textId="77777777" w:rsidR="00E26552" w:rsidRDefault="008C2D0B">
            <w:pPr>
              <w:rPr>
                <w:bCs/>
                <w:sz w:val="18"/>
                <w:szCs w:val="18"/>
              </w:rPr>
            </w:pPr>
            <w:r>
              <w:rPr>
                <w:bCs/>
                <w:sz w:val="18"/>
                <w:szCs w:val="18"/>
              </w:rPr>
              <w:t>DE000SLA5P27</w:t>
            </w:r>
          </w:p>
        </w:tc>
        <w:tc>
          <w:tcPr>
            <w:tcW w:w="1260" w:type="dxa"/>
            <w:vMerge/>
            <w:vAlign w:val="center"/>
          </w:tcPr>
          <w:p w14:paraId="0D386B78" w14:textId="77777777" w:rsidR="00E26552" w:rsidRDefault="00E26552">
            <w:pPr>
              <w:rPr>
                <w:bCs/>
                <w:sz w:val="18"/>
                <w:szCs w:val="18"/>
              </w:rPr>
            </w:pPr>
          </w:p>
        </w:tc>
        <w:tc>
          <w:tcPr>
            <w:tcW w:w="1191" w:type="dxa"/>
            <w:vMerge/>
            <w:vAlign w:val="center"/>
          </w:tcPr>
          <w:p w14:paraId="0D386B79" w14:textId="77777777" w:rsidR="00E26552" w:rsidRDefault="00E26552">
            <w:pPr>
              <w:rPr>
                <w:bCs/>
                <w:sz w:val="18"/>
                <w:szCs w:val="18"/>
              </w:rPr>
            </w:pPr>
          </w:p>
        </w:tc>
      </w:tr>
      <w:tr w:rsidR="00E26552" w14:paraId="0D386B81" w14:textId="77777777">
        <w:trPr>
          <w:trHeight w:val="260"/>
        </w:trPr>
        <w:tc>
          <w:tcPr>
            <w:tcW w:w="2547" w:type="dxa"/>
            <w:vMerge/>
            <w:vAlign w:val="center"/>
          </w:tcPr>
          <w:p w14:paraId="0D386B7B" w14:textId="77777777" w:rsidR="00E26552" w:rsidRDefault="00E26552">
            <w:pPr>
              <w:rPr>
                <w:sz w:val="18"/>
              </w:rPr>
            </w:pPr>
          </w:p>
        </w:tc>
        <w:tc>
          <w:tcPr>
            <w:tcW w:w="1144" w:type="dxa"/>
            <w:vMerge w:val="restart"/>
            <w:vAlign w:val="center"/>
          </w:tcPr>
          <w:p w14:paraId="0D386B7C" w14:textId="77777777" w:rsidR="00E26552" w:rsidRDefault="008C2D0B">
            <w:pPr>
              <w:rPr>
                <w:sz w:val="18"/>
                <w:szCs w:val="18"/>
              </w:rPr>
            </w:pPr>
            <w:r>
              <w:rPr>
                <w:sz w:val="18"/>
                <w:szCs w:val="18"/>
              </w:rPr>
              <w:t>Net Total Return</w:t>
            </w:r>
          </w:p>
        </w:tc>
        <w:tc>
          <w:tcPr>
            <w:tcW w:w="687" w:type="dxa"/>
            <w:vMerge w:val="restart"/>
            <w:vAlign w:val="center"/>
          </w:tcPr>
          <w:p w14:paraId="0D386B7D" w14:textId="77777777" w:rsidR="00E26552" w:rsidRDefault="008C2D0B">
            <w:pPr>
              <w:rPr>
                <w:sz w:val="18"/>
                <w:szCs w:val="18"/>
              </w:rPr>
            </w:pPr>
            <w:r>
              <w:rPr>
                <w:sz w:val="18"/>
                <w:szCs w:val="18"/>
              </w:rPr>
              <w:t>GBP</w:t>
            </w:r>
          </w:p>
        </w:tc>
        <w:tc>
          <w:tcPr>
            <w:tcW w:w="1530" w:type="dxa"/>
            <w:tcBorders>
              <w:top w:val="single" w:sz="4" w:space="0" w:color="auto"/>
              <w:left w:val="nil"/>
              <w:bottom w:val="single" w:sz="4" w:space="0" w:color="auto"/>
            </w:tcBorders>
            <w:vAlign w:val="center"/>
          </w:tcPr>
          <w:p w14:paraId="0D386B7E" w14:textId="77777777" w:rsidR="00E26552" w:rsidRDefault="008C2D0B">
            <w:pPr>
              <w:rPr>
                <w:bCs/>
                <w:sz w:val="18"/>
                <w:szCs w:val="18"/>
              </w:rPr>
            </w:pPr>
            <w:r>
              <w:rPr>
                <w:bCs/>
                <w:sz w:val="18"/>
                <w:szCs w:val="18"/>
              </w:rPr>
              <w:t>ROBOGBNR</w:t>
            </w:r>
          </w:p>
        </w:tc>
        <w:tc>
          <w:tcPr>
            <w:tcW w:w="1260" w:type="dxa"/>
            <w:vMerge w:val="restart"/>
            <w:vAlign w:val="center"/>
          </w:tcPr>
          <w:p w14:paraId="0D386B7F" w14:textId="77777777" w:rsidR="00E26552" w:rsidRDefault="008C2D0B">
            <w:pPr>
              <w:rPr>
                <w:bCs/>
                <w:sz w:val="18"/>
                <w:szCs w:val="18"/>
              </w:rPr>
            </w:pPr>
            <w:r>
              <w:rPr>
                <w:bCs/>
                <w:sz w:val="18"/>
                <w:szCs w:val="18"/>
                <w:lang w:val="en-US"/>
              </w:rPr>
              <w:t>Contact ROBO Global</w:t>
            </w:r>
          </w:p>
        </w:tc>
        <w:tc>
          <w:tcPr>
            <w:tcW w:w="1191" w:type="dxa"/>
            <w:vMerge w:val="restart"/>
            <w:vAlign w:val="center"/>
          </w:tcPr>
          <w:p w14:paraId="0D386B80" w14:textId="77777777" w:rsidR="00E26552" w:rsidRDefault="008C2D0B">
            <w:pPr>
              <w:rPr>
                <w:bCs/>
                <w:sz w:val="18"/>
                <w:szCs w:val="18"/>
              </w:rPr>
            </w:pPr>
            <w:r>
              <w:rPr>
                <w:bCs/>
                <w:sz w:val="18"/>
                <w:szCs w:val="18"/>
                <w:lang w:val="en-US"/>
              </w:rPr>
              <w:t>31.12.2017</w:t>
            </w:r>
          </w:p>
        </w:tc>
      </w:tr>
      <w:tr w:rsidR="00E26552" w14:paraId="0D386B88" w14:textId="77777777">
        <w:trPr>
          <w:trHeight w:val="272"/>
        </w:trPr>
        <w:tc>
          <w:tcPr>
            <w:tcW w:w="2547" w:type="dxa"/>
            <w:vMerge/>
            <w:vAlign w:val="center"/>
          </w:tcPr>
          <w:p w14:paraId="0D386B82" w14:textId="77777777" w:rsidR="00E26552" w:rsidRDefault="00E26552">
            <w:pPr>
              <w:rPr>
                <w:sz w:val="18"/>
                <w:szCs w:val="18"/>
              </w:rPr>
            </w:pPr>
          </w:p>
        </w:tc>
        <w:tc>
          <w:tcPr>
            <w:tcW w:w="1144" w:type="dxa"/>
            <w:vMerge/>
            <w:vAlign w:val="center"/>
          </w:tcPr>
          <w:p w14:paraId="0D386B83" w14:textId="77777777" w:rsidR="00E26552" w:rsidRDefault="00E26552">
            <w:pPr>
              <w:rPr>
                <w:sz w:val="18"/>
                <w:szCs w:val="18"/>
              </w:rPr>
            </w:pPr>
          </w:p>
        </w:tc>
        <w:tc>
          <w:tcPr>
            <w:tcW w:w="687" w:type="dxa"/>
            <w:vMerge/>
            <w:vAlign w:val="center"/>
          </w:tcPr>
          <w:p w14:paraId="0D386B84"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B85" w14:textId="77777777" w:rsidR="00E26552" w:rsidRDefault="008C2D0B">
            <w:pPr>
              <w:rPr>
                <w:bCs/>
                <w:sz w:val="18"/>
                <w:szCs w:val="18"/>
              </w:rPr>
            </w:pPr>
            <w:r>
              <w:rPr>
                <w:bCs/>
                <w:sz w:val="18"/>
                <w:szCs w:val="18"/>
              </w:rPr>
              <w:t>DE000SLA5P35</w:t>
            </w:r>
          </w:p>
        </w:tc>
        <w:tc>
          <w:tcPr>
            <w:tcW w:w="1260" w:type="dxa"/>
            <w:vMerge/>
            <w:tcBorders>
              <w:bottom w:val="single" w:sz="4" w:space="0" w:color="auto"/>
            </w:tcBorders>
            <w:vAlign w:val="center"/>
          </w:tcPr>
          <w:p w14:paraId="0D386B86" w14:textId="77777777" w:rsidR="00E26552" w:rsidRDefault="00E26552">
            <w:pPr>
              <w:rPr>
                <w:bCs/>
                <w:sz w:val="18"/>
                <w:szCs w:val="18"/>
              </w:rPr>
            </w:pPr>
          </w:p>
        </w:tc>
        <w:tc>
          <w:tcPr>
            <w:tcW w:w="1191" w:type="dxa"/>
            <w:vMerge/>
            <w:tcBorders>
              <w:bottom w:val="single" w:sz="4" w:space="0" w:color="auto"/>
            </w:tcBorders>
            <w:vAlign w:val="center"/>
          </w:tcPr>
          <w:p w14:paraId="0D386B87" w14:textId="77777777" w:rsidR="00E26552" w:rsidRDefault="00E26552">
            <w:pPr>
              <w:rPr>
                <w:bCs/>
                <w:sz w:val="18"/>
                <w:szCs w:val="18"/>
              </w:rPr>
            </w:pPr>
          </w:p>
        </w:tc>
      </w:tr>
    </w:tbl>
    <w:p w14:paraId="0D386B89" w14:textId="77777777" w:rsidR="00E26552" w:rsidRDefault="00E26552"/>
    <w:p w14:paraId="0D386B8A" w14:textId="77777777" w:rsidR="00E26552" w:rsidRDefault="008C2D0B">
      <w:pPr>
        <w:spacing w:after="160" w:line="259" w:lineRule="auto"/>
      </w:pPr>
      <w:r>
        <w:br w:type="page"/>
      </w:r>
    </w:p>
    <w:p w14:paraId="0D386B8B" w14:textId="77777777" w:rsidR="00E26552" w:rsidRDefault="00E26552"/>
    <w:tbl>
      <w:tblPr>
        <w:tblStyle w:val="TableGrid0"/>
        <w:tblW w:w="0" w:type="auto"/>
        <w:tblInd w:w="567" w:type="dxa"/>
        <w:tblLayout w:type="fixed"/>
        <w:tblLook w:val="04A0" w:firstRow="1" w:lastRow="0" w:firstColumn="1" w:lastColumn="0" w:noHBand="0" w:noVBand="1"/>
      </w:tblPr>
      <w:tblGrid>
        <w:gridCol w:w="2488"/>
        <w:gridCol w:w="1170"/>
        <w:gridCol w:w="630"/>
        <w:gridCol w:w="1620"/>
        <w:gridCol w:w="1260"/>
        <w:gridCol w:w="1191"/>
      </w:tblGrid>
      <w:tr w:rsidR="00E26552" w14:paraId="0D386B92" w14:textId="77777777">
        <w:trPr>
          <w:trHeight w:val="700"/>
        </w:trPr>
        <w:tc>
          <w:tcPr>
            <w:tcW w:w="2488" w:type="dxa"/>
            <w:vAlign w:val="center"/>
          </w:tcPr>
          <w:p w14:paraId="0D386B8C" w14:textId="77777777" w:rsidR="00E26552" w:rsidRDefault="008C2D0B">
            <w:pPr>
              <w:rPr>
                <w:sz w:val="18"/>
                <w:szCs w:val="18"/>
              </w:rPr>
            </w:pPr>
            <w:r>
              <w:rPr>
                <w:sz w:val="18"/>
                <w:szCs w:val="18"/>
              </w:rPr>
              <w:t>Index</w:t>
            </w:r>
          </w:p>
        </w:tc>
        <w:tc>
          <w:tcPr>
            <w:tcW w:w="1170" w:type="dxa"/>
            <w:vAlign w:val="center"/>
          </w:tcPr>
          <w:p w14:paraId="0D386B8D" w14:textId="77777777" w:rsidR="00E26552" w:rsidRDefault="008C2D0B">
            <w:pPr>
              <w:rPr>
                <w:sz w:val="18"/>
                <w:szCs w:val="18"/>
              </w:rPr>
            </w:pPr>
            <w:r>
              <w:rPr>
                <w:sz w:val="18"/>
                <w:szCs w:val="18"/>
              </w:rPr>
              <w:t>Calculation Method</w:t>
            </w:r>
          </w:p>
        </w:tc>
        <w:tc>
          <w:tcPr>
            <w:tcW w:w="630" w:type="dxa"/>
            <w:vAlign w:val="center"/>
          </w:tcPr>
          <w:p w14:paraId="0D386B8E" w14:textId="77777777" w:rsidR="00E26552" w:rsidRDefault="008C2D0B">
            <w:pPr>
              <w:rPr>
                <w:sz w:val="18"/>
                <w:szCs w:val="18"/>
              </w:rPr>
            </w:pPr>
            <w:r>
              <w:rPr>
                <w:sz w:val="18"/>
                <w:szCs w:val="18"/>
              </w:rPr>
              <w:t xml:space="preserve">Calc. </w:t>
            </w:r>
            <w:proofErr w:type="spellStart"/>
            <w:r>
              <w:rPr>
                <w:sz w:val="18"/>
                <w:szCs w:val="18"/>
              </w:rPr>
              <w:t>Curr</w:t>
            </w:r>
            <w:proofErr w:type="spellEnd"/>
            <w:r>
              <w:rPr>
                <w:sz w:val="18"/>
                <w:szCs w:val="18"/>
              </w:rPr>
              <w:t xml:space="preserve">. </w:t>
            </w:r>
          </w:p>
        </w:tc>
        <w:tc>
          <w:tcPr>
            <w:tcW w:w="1620" w:type="dxa"/>
            <w:vAlign w:val="center"/>
          </w:tcPr>
          <w:p w14:paraId="0D386B8F" w14:textId="77777777" w:rsidR="00E26552" w:rsidRDefault="008C2D0B">
            <w:pPr>
              <w:rPr>
                <w:sz w:val="18"/>
                <w:szCs w:val="18"/>
              </w:rPr>
            </w:pPr>
            <w:r>
              <w:rPr>
                <w:sz w:val="18"/>
                <w:szCs w:val="18"/>
              </w:rPr>
              <w:t>Symbol / ISIN</w:t>
            </w:r>
          </w:p>
        </w:tc>
        <w:tc>
          <w:tcPr>
            <w:tcW w:w="1260" w:type="dxa"/>
            <w:vAlign w:val="center"/>
          </w:tcPr>
          <w:p w14:paraId="0D386B90" w14:textId="77777777" w:rsidR="00E26552" w:rsidRDefault="008C2D0B">
            <w:pPr>
              <w:rPr>
                <w:sz w:val="18"/>
                <w:szCs w:val="18"/>
              </w:rPr>
            </w:pPr>
            <w:r>
              <w:rPr>
                <w:sz w:val="18"/>
                <w:szCs w:val="18"/>
              </w:rPr>
              <w:t>History</w:t>
            </w:r>
          </w:p>
        </w:tc>
        <w:tc>
          <w:tcPr>
            <w:tcW w:w="1191" w:type="dxa"/>
            <w:vAlign w:val="center"/>
          </w:tcPr>
          <w:p w14:paraId="0D386B91" w14:textId="77777777" w:rsidR="00E26552" w:rsidRDefault="008C2D0B">
            <w:pPr>
              <w:rPr>
                <w:sz w:val="18"/>
                <w:szCs w:val="18"/>
              </w:rPr>
            </w:pPr>
            <w:r>
              <w:rPr>
                <w:sz w:val="18"/>
                <w:szCs w:val="18"/>
              </w:rPr>
              <w:t>Live Calculation</w:t>
            </w:r>
          </w:p>
        </w:tc>
      </w:tr>
      <w:tr w:rsidR="00E26552" w14:paraId="0D386B94" w14:textId="77777777">
        <w:trPr>
          <w:trHeight w:val="260"/>
        </w:trPr>
        <w:tc>
          <w:tcPr>
            <w:tcW w:w="8359" w:type="dxa"/>
            <w:gridSpan w:val="6"/>
            <w:shd w:val="clear" w:color="auto" w:fill="F2F2F2" w:themeFill="background1" w:themeFillShade="F2"/>
            <w:vAlign w:val="center"/>
          </w:tcPr>
          <w:p w14:paraId="0D386B93" w14:textId="77777777" w:rsidR="00E26552" w:rsidRDefault="008C2D0B">
            <w:pPr>
              <w:rPr>
                <w:b/>
                <w:bCs/>
                <w:sz w:val="18"/>
                <w:szCs w:val="18"/>
                <w:lang w:val="en-US"/>
              </w:rPr>
            </w:pPr>
            <w:r>
              <w:rPr>
                <w:b/>
                <w:bCs/>
                <w:sz w:val="18"/>
                <w:szCs w:val="18"/>
                <w:lang w:val="en-US"/>
              </w:rPr>
              <w:t>ROBO GLOBAL</w:t>
            </w:r>
            <w:r>
              <w:rPr>
                <w:b/>
                <w:bCs/>
                <w:sz w:val="18"/>
                <w:szCs w:val="18"/>
                <w:vertAlign w:val="superscript"/>
                <w:lang w:val="en-US"/>
              </w:rPr>
              <w:t>®</w:t>
            </w:r>
            <w:r>
              <w:rPr>
                <w:b/>
                <w:bCs/>
                <w:sz w:val="18"/>
                <w:szCs w:val="18"/>
                <w:lang w:val="en-US"/>
              </w:rPr>
              <w:t xml:space="preserve"> REGIONAL INDEX SERIES</w:t>
            </w:r>
          </w:p>
        </w:tc>
      </w:tr>
      <w:tr w:rsidR="00E26552" w14:paraId="0D386B9B" w14:textId="77777777">
        <w:trPr>
          <w:trHeight w:val="128"/>
        </w:trPr>
        <w:tc>
          <w:tcPr>
            <w:tcW w:w="2488" w:type="dxa"/>
            <w:vMerge w:val="restart"/>
            <w:vAlign w:val="center"/>
          </w:tcPr>
          <w:p w14:paraId="0D386B95"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North America Index</w:t>
            </w:r>
          </w:p>
        </w:tc>
        <w:tc>
          <w:tcPr>
            <w:tcW w:w="1170" w:type="dxa"/>
            <w:vMerge w:val="restart"/>
            <w:vAlign w:val="center"/>
          </w:tcPr>
          <w:p w14:paraId="0D386B96" w14:textId="77777777" w:rsidR="00E26552" w:rsidRDefault="008C2D0B">
            <w:pPr>
              <w:rPr>
                <w:sz w:val="18"/>
                <w:szCs w:val="18"/>
              </w:rPr>
            </w:pPr>
            <w:r>
              <w:rPr>
                <w:sz w:val="18"/>
                <w:szCs w:val="18"/>
              </w:rPr>
              <w:t>Price Return</w:t>
            </w:r>
          </w:p>
        </w:tc>
        <w:tc>
          <w:tcPr>
            <w:tcW w:w="630" w:type="dxa"/>
            <w:vMerge w:val="restart"/>
            <w:vAlign w:val="center"/>
          </w:tcPr>
          <w:p w14:paraId="0D386B97"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98" w14:textId="77777777" w:rsidR="00E26552" w:rsidRDefault="008C2D0B">
            <w:pPr>
              <w:rPr>
                <w:bCs/>
                <w:sz w:val="18"/>
                <w:szCs w:val="18"/>
              </w:rPr>
            </w:pPr>
            <w:r>
              <w:rPr>
                <w:bCs/>
                <w:sz w:val="18"/>
                <w:szCs w:val="18"/>
              </w:rPr>
              <w:t>ROBONAPR</w:t>
            </w:r>
          </w:p>
        </w:tc>
        <w:tc>
          <w:tcPr>
            <w:tcW w:w="1260" w:type="dxa"/>
            <w:vMerge w:val="restart"/>
            <w:vAlign w:val="center"/>
          </w:tcPr>
          <w:p w14:paraId="0D386B99"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9A" w14:textId="77777777" w:rsidR="00E26552" w:rsidRDefault="008C2D0B">
            <w:pPr>
              <w:rPr>
                <w:bCs/>
                <w:sz w:val="18"/>
                <w:szCs w:val="18"/>
                <w:lang w:val="en-US"/>
              </w:rPr>
            </w:pPr>
            <w:r>
              <w:rPr>
                <w:bCs/>
                <w:sz w:val="18"/>
                <w:szCs w:val="18"/>
                <w:lang w:val="en-US"/>
              </w:rPr>
              <w:t>31.12.2017</w:t>
            </w:r>
          </w:p>
        </w:tc>
      </w:tr>
      <w:tr w:rsidR="00E26552" w14:paraId="0D386BA2" w14:textId="77777777">
        <w:trPr>
          <w:trHeight w:val="127"/>
        </w:trPr>
        <w:tc>
          <w:tcPr>
            <w:tcW w:w="2488" w:type="dxa"/>
            <w:vMerge/>
            <w:vAlign w:val="center"/>
          </w:tcPr>
          <w:p w14:paraId="0D386B9C" w14:textId="77777777" w:rsidR="00E26552" w:rsidRDefault="00E26552">
            <w:pPr>
              <w:rPr>
                <w:sz w:val="18"/>
                <w:szCs w:val="18"/>
              </w:rPr>
            </w:pPr>
          </w:p>
        </w:tc>
        <w:tc>
          <w:tcPr>
            <w:tcW w:w="1170" w:type="dxa"/>
            <w:vMerge/>
            <w:vAlign w:val="center"/>
          </w:tcPr>
          <w:p w14:paraId="0D386B9D" w14:textId="77777777" w:rsidR="00E26552" w:rsidRDefault="00E26552">
            <w:pPr>
              <w:rPr>
                <w:sz w:val="18"/>
                <w:szCs w:val="18"/>
              </w:rPr>
            </w:pPr>
          </w:p>
        </w:tc>
        <w:tc>
          <w:tcPr>
            <w:tcW w:w="630" w:type="dxa"/>
            <w:vMerge/>
            <w:vAlign w:val="center"/>
          </w:tcPr>
          <w:p w14:paraId="0D386B9E"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9F" w14:textId="77777777" w:rsidR="00E26552" w:rsidRDefault="008C2D0B">
            <w:pPr>
              <w:rPr>
                <w:bCs/>
                <w:sz w:val="18"/>
                <w:szCs w:val="18"/>
              </w:rPr>
            </w:pPr>
            <w:r>
              <w:rPr>
                <w:bCs/>
                <w:sz w:val="18"/>
                <w:szCs w:val="18"/>
              </w:rPr>
              <w:t>DE000SLA5CT8</w:t>
            </w:r>
          </w:p>
        </w:tc>
        <w:tc>
          <w:tcPr>
            <w:tcW w:w="1260" w:type="dxa"/>
            <w:vMerge/>
            <w:vAlign w:val="center"/>
          </w:tcPr>
          <w:p w14:paraId="0D386BA0" w14:textId="77777777" w:rsidR="00E26552" w:rsidRDefault="00E26552">
            <w:pPr>
              <w:rPr>
                <w:bCs/>
                <w:sz w:val="18"/>
                <w:szCs w:val="18"/>
                <w:lang w:val="en-US"/>
              </w:rPr>
            </w:pPr>
          </w:p>
        </w:tc>
        <w:tc>
          <w:tcPr>
            <w:tcW w:w="1191" w:type="dxa"/>
            <w:vMerge/>
            <w:vAlign w:val="center"/>
          </w:tcPr>
          <w:p w14:paraId="0D386BA1" w14:textId="77777777" w:rsidR="00E26552" w:rsidRDefault="00E26552">
            <w:pPr>
              <w:rPr>
                <w:bCs/>
                <w:sz w:val="18"/>
                <w:szCs w:val="18"/>
                <w:lang w:val="en-US"/>
              </w:rPr>
            </w:pPr>
          </w:p>
        </w:tc>
      </w:tr>
      <w:tr w:rsidR="00E26552" w14:paraId="0D386BA9" w14:textId="77777777">
        <w:trPr>
          <w:trHeight w:val="210"/>
        </w:trPr>
        <w:tc>
          <w:tcPr>
            <w:tcW w:w="2488" w:type="dxa"/>
            <w:vMerge/>
            <w:vAlign w:val="center"/>
          </w:tcPr>
          <w:p w14:paraId="0D386BA3" w14:textId="77777777" w:rsidR="00E26552" w:rsidRDefault="00E26552">
            <w:pPr>
              <w:rPr>
                <w:sz w:val="18"/>
                <w:szCs w:val="18"/>
              </w:rPr>
            </w:pPr>
          </w:p>
        </w:tc>
        <w:tc>
          <w:tcPr>
            <w:tcW w:w="1170" w:type="dxa"/>
            <w:vMerge w:val="restart"/>
            <w:vAlign w:val="center"/>
          </w:tcPr>
          <w:p w14:paraId="0D386BA4" w14:textId="77777777" w:rsidR="00E26552" w:rsidRDefault="008C2D0B">
            <w:pPr>
              <w:rPr>
                <w:sz w:val="18"/>
                <w:szCs w:val="18"/>
              </w:rPr>
            </w:pPr>
            <w:r>
              <w:rPr>
                <w:sz w:val="18"/>
                <w:szCs w:val="18"/>
              </w:rPr>
              <w:t>Net Total Return</w:t>
            </w:r>
          </w:p>
        </w:tc>
        <w:tc>
          <w:tcPr>
            <w:tcW w:w="630" w:type="dxa"/>
            <w:vMerge w:val="restart"/>
            <w:vAlign w:val="center"/>
          </w:tcPr>
          <w:p w14:paraId="0D386BA5"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A6" w14:textId="77777777" w:rsidR="00E26552" w:rsidRDefault="008C2D0B">
            <w:pPr>
              <w:rPr>
                <w:bCs/>
                <w:sz w:val="18"/>
                <w:szCs w:val="18"/>
              </w:rPr>
            </w:pPr>
            <w:r>
              <w:rPr>
                <w:bCs/>
                <w:sz w:val="18"/>
                <w:szCs w:val="18"/>
              </w:rPr>
              <w:t>ROBONANR</w:t>
            </w:r>
          </w:p>
        </w:tc>
        <w:tc>
          <w:tcPr>
            <w:tcW w:w="1260" w:type="dxa"/>
            <w:vMerge w:val="restart"/>
            <w:vAlign w:val="center"/>
          </w:tcPr>
          <w:p w14:paraId="0D386BA7"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A8" w14:textId="77777777" w:rsidR="00E26552" w:rsidRDefault="008C2D0B">
            <w:pPr>
              <w:rPr>
                <w:bCs/>
                <w:sz w:val="18"/>
                <w:szCs w:val="18"/>
                <w:lang w:val="en-US"/>
              </w:rPr>
            </w:pPr>
            <w:r>
              <w:rPr>
                <w:bCs/>
                <w:sz w:val="18"/>
                <w:szCs w:val="18"/>
                <w:lang w:val="en-US"/>
              </w:rPr>
              <w:t>31.12.2017</w:t>
            </w:r>
          </w:p>
        </w:tc>
      </w:tr>
      <w:tr w:rsidR="00E26552" w14:paraId="0D386BB0" w14:textId="77777777">
        <w:trPr>
          <w:trHeight w:val="210"/>
        </w:trPr>
        <w:tc>
          <w:tcPr>
            <w:tcW w:w="2488" w:type="dxa"/>
            <w:vMerge/>
            <w:vAlign w:val="center"/>
          </w:tcPr>
          <w:p w14:paraId="0D386BAA" w14:textId="77777777" w:rsidR="00E26552" w:rsidRDefault="00E26552">
            <w:pPr>
              <w:rPr>
                <w:sz w:val="18"/>
                <w:szCs w:val="18"/>
              </w:rPr>
            </w:pPr>
          </w:p>
        </w:tc>
        <w:tc>
          <w:tcPr>
            <w:tcW w:w="1170" w:type="dxa"/>
            <w:vMerge/>
            <w:vAlign w:val="center"/>
          </w:tcPr>
          <w:p w14:paraId="0D386BAB" w14:textId="77777777" w:rsidR="00E26552" w:rsidRDefault="00E26552">
            <w:pPr>
              <w:rPr>
                <w:sz w:val="18"/>
                <w:szCs w:val="18"/>
              </w:rPr>
            </w:pPr>
          </w:p>
        </w:tc>
        <w:tc>
          <w:tcPr>
            <w:tcW w:w="630" w:type="dxa"/>
            <w:vMerge/>
            <w:vAlign w:val="center"/>
          </w:tcPr>
          <w:p w14:paraId="0D386BAC"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AD" w14:textId="77777777" w:rsidR="00E26552" w:rsidRDefault="008C2D0B">
            <w:pPr>
              <w:rPr>
                <w:bCs/>
                <w:sz w:val="18"/>
                <w:szCs w:val="18"/>
              </w:rPr>
            </w:pPr>
            <w:r>
              <w:rPr>
                <w:bCs/>
                <w:sz w:val="18"/>
                <w:szCs w:val="18"/>
              </w:rPr>
              <w:t>DE000SLA5CU6</w:t>
            </w:r>
          </w:p>
        </w:tc>
        <w:tc>
          <w:tcPr>
            <w:tcW w:w="1260" w:type="dxa"/>
            <w:vMerge/>
            <w:vAlign w:val="center"/>
          </w:tcPr>
          <w:p w14:paraId="0D386BAE" w14:textId="77777777" w:rsidR="00E26552" w:rsidRDefault="00E26552">
            <w:pPr>
              <w:rPr>
                <w:bCs/>
                <w:sz w:val="18"/>
                <w:szCs w:val="18"/>
                <w:lang w:val="en-US"/>
              </w:rPr>
            </w:pPr>
          </w:p>
        </w:tc>
        <w:tc>
          <w:tcPr>
            <w:tcW w:w="1191" w:type="dxa"/>
            <w:vMerge/>
            <w:vAlign w:val="center"/>
          </w:tcPr>
          <w:p w14:paraId="0D386BAF" w14:textId="77777777" w:rsidR="00E26552" w:rsidRDefault="00E26552">
            <w:pPr>
              <w:rPr>
                <w:bCs/>
                <w:sz w:val="18"/>
                <w:szCs w:val="18"/>
                <w:lang w:val="en-US"/>
              </w:rPr>
            </w:pPr>
          </w:p>
        </w:tc>
      </w:tr>
      <w:tr w:rsidR="00E26552" w14:paraId="0D386BB7" w14:textId="77777777">
        <w:trPr>
          <w:trHeight w:val="128"/>
        </w:trPr>
        <w:tc>
          <w:tcPr>
            <w:tcW w:w="2488" w:type="dxa"/>
            <w:vMerge w:val="restart"/>
            <w:vAlign w:val="center"/>
          </w:tcPr>
          <w:p w14:paraId="0D386BB1" w14:textId="77777777" w:rsidR="00E26552" w:rsidRDefault="008C2D0B">
            <w:pPr>
              <w:rPr>
                <w:sz w:val="18"/>
                <w:szCs w:val="18"/>
              </w:rPr>
            </w:pPr>
            <w:r>
              <w:rPr>
                <w:sz w:val="18"/>
                <w:szCs w:val="18"/>
              </w:rPr>
              <w:t xml:space="preserve">ROBO </w:t>
            </w:r>
            <w:r>
              <w:rPr>
                <w:sz w:val="18"/>
                <w:szCs w:val="18"/>
              </w:rPr>
              <w:t>Global</w:t>
            </w:r>
            <w:r>
              <w:rPr>
                <w:sz w:val="18"/>
                <w:vertAlign w:val="superscript"/>
              </w:rPr>
              <w:t xml:space="preserve">® </w:t>
            </w:r>
            <w:r>
              <w:rPr>
                <w:sz w:val="18"/>
              </w:rPr>
              <w:t>Robotics, Automation and AI</w:t>
            </w:r>
            <w:r>
              <w:rPr>
                <w:sz w:val="18"/>
                <w:vertAlign w:val="superscript"/>
              </w:rPr>
              <w:t xml:space="preserve"> </w:t>
            </w:r>
            <w:r>
              <w:rPr>
                <w:sz w:val="18"/>
              </w:rPr>
              <w:t>World ex-North America Index</w:t>
            </w:r>
          </w:p>
        </w:tc>
        <w:tc>
          <w:tcPr>
            <w:tcW w:w="1170" w:type="dxa"/>
            <w:vMerge w:val="restart"/>
            <w:vAlign w:val="center"/>
          </w:tcPr>
          <w:p w14:paraId="0D386BB2" w14:textId="77777777" w:rsidR="00E26552" w:rsidRDefault="008C2D0B">
            <w:pPr>
              <w:rPr>
                <w:sz w:val="18"/>
                <w:szCs w:val="18"/>
              </w:rPr>
            </w:pPr>
            <w:r>
              <w:rPr>
                <w:sz w:val="18"/>
                <w:szCs w:val="18"/>
              </w:rPr>
              <w:t>Price Return</w:t>
            </w:r>
          </w:p>
        </w:tc>
        <w:tc>
          <w:tcPr>
            <w:tcW w:w="630" w:type="dxa"/>
            <w:vMerge w:val="restart"/>
            <w:vAlign w:val="center"/>
          </w:tcPr>
          <w:p w14:paraId="0D386BB3"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B4" w14:textId="77777777" w:rsidR="00E26552" w:rsidRDefault="008C2D0B">
            <w:pPr>
              <w:rPr>
                <w:bCs/>
                <w:sz w:val="18"/>
                <w:szCs w:val="18"/>
              </w:rPr>
            </w:pPr>
            <w:r>
              <w:rPr>
                <w:bCs/>
                <w:sz w:val="18"/>
                <w:szCs w:val="18"/>
              </w:rPr>
              <w:t>ROBOXAPR</w:t>
            </w:r>
          </w:p>
        </w:tc>
        <w:tc>
          <w:tcPr>
            <w:tcW w:w="1260" w:type="dxa"/>
            <w:vMerge w:val="restart"/>
            <w:vAlign w:val="center"/>
          </w:tcPr>
          <w:p w14:paraId="0D386BB5"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B6" w14:textId="77777777" w:rsidR="00E26552" w:rsidRDefault="008C2D0B">
            <w:pPr>
              <w:rPr>
                <w:bCs/>
                <w:sz w:val="18"/>
                <w:szCs w:val="18"/>
                <w:lang w:val="en-US"/>
              </w:rPr>
            </w:pPr>
            <w:r>
              <w:rPr>
                <w:bCs/>
                <w:sz w:val="18"/>
                <w:szCs w:val="18"/>
                <w:lang w:val="en-US"/>
              </w:rPr>
              <w:t>31.12.2017</w:t>
            </w:r>
          </w:p>
        </w:tc>
      </w:tr>
      <w:tr w:rsidR="00E26552" w14:paraId="0D386BBE" w14:textId="77777777">
        <w:trPr>
          <w:trHeight w:val="127"/>
        </w:trPr>
        <w:tc>
          <w:tcPr>
            <w:tcW w:w="2488" w:type="dxa"/>
            <w:vMerge/>
            <w:vAlign w:val="center"/>
          </w:tcPr>
          <w:p w14:paraId="0D386BB8" w14:textId="77777777" w:rsidR="00E26552" w:rsidRDefault="00E26552">
            <w:pPr>
              <w:rPr>
                <w:sz w:val="18"/>
                <w:szCs w:val="18"/>
              </w:rPr>
            </w:pPr>
          </w:p>
        </w:tc>
        <w:tc>
          <w:tcPr>
            <w:tcW w:w="1170" w:type="dxa"/>
            <w:vMerge/>
            <w:vAlign w:val="center"/>
          </w:tcPr>
          <w:p w14:paraId="0D386BB9" w14:textId="77777777" w:rsidR="00E26552" w:rsidRDefault="00E26552">
            <w:pPr>
              <w:rPr>
                <w:sz w:val="18"/>
                <w:szCs w:val="18"/>
              </w:rPr>
            </w:pPr>
          </w:p>
        </w:tc>
        <w:tc>
          <w:tcPr>
            <w:tcW w:w="630" w:type="dxa"/>
            <w:vMerge/>
            <w:vAlign w:val="center"/>
          </w:tcPr>
          <w:p w14:paraId="0D386BBA"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BB" w14:textId="77777777" w:rsidR="00E26552" w:rsidRDefault="008C2D0B">
            <w:pPr>
              <w:rPr>
                <w:bCs/>
                <w:sz w:val="18"/>
                <w:szCs w:val="18"/>
              </w:rPr>
            </w:pPr>
            <w:r>
              <w:rPr>
                <w:bCs/>
                <w:sz w:val="18"/>
                <w:szCs w:val="18"/>
              </w:rPr>
              <w:t>DE000SLA5CV4</w:t>
            </w:r>
          </w:p>
        </w:tc>
        <w:tc>
          <w:tcPr>
            <w:tcW w:w="1260" w:type="dxa"/>
            <w:vMerge/>
            <w:vAlign w:val="center"/>
          </w:tcPr>
          <w:p w14:paraId="0D386BBC" w14:textId="77777777" w:rsidR="00E26552" w:rsidRDefault="00E26552">
            <w:pPr>
              <w:rPr>
                <w:bCs/>
                <w:sz w:val="18"/>
                <w:szCs w:val="18"/>
                <w:lang w:val="en-US"/>
              </w:rPr>
            </w:pPr>
          </w:p>
        </w:tc>
        <w:tc>
          <w:tcPr>
            <w:tcW w:w="1191" w:type="dxa"/>
            <w:vMerge/>
            <w:vAlign w:val="center"/>
          </w:tcPr>
          <w:p w14:paraId="0D386BBD" w14:textId="77777777" w:rsidR="00E26552" w:rsidRDefault="00E26552">
            <w:pPr>
              <w:rPr>
                <w:bCs/>
                <w:sz w:val="18"/>
                <w:szCs w:val="18"/>
                <w:lang w:val="en-US"/>
              </w:rPr>
            </w:pPr>
          </w:p>
        </w:tc>
      </w:tr>
      <w:tr w:rsidR="00E26552" w14:paraId="0D386BC5" w14:textId="77777777">
        <w:trPr>
          <w:trHeight w:val="210"/>
        </w:trPr>
        <w:tc>
          <w:tcPr>
            <w:tcW w:w="2488" w:type="dxa"/>
            <w:vMerge/>
            <w:vAlign w:val="center"/>
          </w:tcPr>
          <w:p w14:paraId="0D386BBF" w14:textId="77777777" w:rsidR="00E26552" w:rsidRDefault="00E26552">
            <w:pPr>
              <w:rPr>
                <w:sz w:val="18"/>
                <w:szCs w:val="18"/>
              </w:rPr>
            </w:pPr>
          </w:p>
        </w:tc>
        <w:tc>
          <w:tcPr>
            <w:tcW w:w="1170" w:type="dxa"/>
            <w:vMerge w:val="restart"/>
            <w:vAlign w:val="center"/>
          </w:tcPr>
          <w:p w14:paraId="0D386BC0" w14:textId="77777777" w:rsidR="00E26552" w:rsidRDefault="008C2D0B">
            <w:pPr>
              <w:rPr>
                <w:sz w:val="18"/>
                <w:szCs w:val="18"/>
              </w:rPr>
            </w:pPr>
            <w:r>
              <w:rPr>
                <w:sz w:val="18"/>
                <w:szCs w:val="18"/>
              </w:rPr>
              <w:t>Net Total Return</w:t>
            </w:r>
          </w:p>
        </w:tc>
        <w:tc>
          <w:tcPr>
            <w:tcW w:w="630" w:type="dxa"/>
            <w:vMerge w:val="restart"/>
            <w:vAlign w:val="center"/>
          </w:tcPr>
          <w:p w14:paraId="0D386BC1"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C2" w14:textId="77777777" w:rsidR="00E26552" w:rsidRDefault="008C2D0B">
            <w:pPr>
              <w:rPr>
                <w:bCs/>
                <w:sz w:val="18"/>
                <w:szCs w:val="18"/>
              </w:rPr>
            </w:pPr>
            <w:r>
              <w:rPr>
                <w:bCs/>
                <w:sz w:val="18"/>
                <w:szCs w:val="18"/>
              </w:rPr>
              <w:t>ROBOXANR</w:t>
            </w:r>
          </w:p>
        </w:tc>
        <w:tc>
          <w:tcPr>
            <w:tcW w:w="1260" w:type="dxa"/>
            <w:vMerge w:val="restart"/>
            <w:vAlign w:val="center"/>
          </w:tcPr>
          <w:p w14:paraId="0D386BC3"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C4" w14:textId="77777777" w:rsidR="00E26552" w:rsidRDefault="008C2D0B">
            <w:pPr>
              <w:rPr>
                <w:bCs/>
                <w:sz w:val="18"/>
                <w:szCs w:val="18"/>
                <w:lang w:val="en-US"/>
              </w:rPr>
            </w:pPr>
            <w:r>
              <w:rPr>
                <w:bCs/>
                <w:sz w:val="18"/>
                <w:szCs w:val="18"/>
                <w:lang w:val="en-US"/>
              </w:rPr>
              <w:t>31.12.2017</w:t>
            </w:r>
          </w:p>
        </w:tc>
      </w:tr>
      <w:tr w:rsidR="00E26552" w14:paraId="0D386BCC" w14:textId="77777777">
        <w:trPr>
          <w:trHeight w:val="210"/>
        </w:trPr>
        <w:tc>
          <w:tcPr>
            <w:tcW w:w="2488" w:type="dxa"/>
            <w:vMerge/>
            <w:vAlign w:val="center"/>
          </w:tcPr>
          <w:p w14:paraId="0D386BC6" w14:textId="77777777" w:rsidR="00E26552" w:rsidRDefault="00E26552">
            <w:pPr>
              <w:rPr>
                <w:sz w:val="18"/>
                <w:szCs w:val="18"/>
              </w:rPr>
            </w:pPr>
          </w:p>
        </w:tc>
        <w:tc>
          <w:tcPr>
            <w:tcW w:w="1170" w:type="dxa"/>
            <w:vMerge/>
            <w:vAlign w:val="center"/>
          </w:tcPr>
          <w:p w14:paraId="0D386BC7" w14:textId="77777777" w:rsidR="00E26552" w:rsidRDefault="00E26552">
            <w:pPr>
              <w:rPr>
                <w:sz w:val="18"/>
                <w:szCs w:val="18"/>
              </w:rPr>
            </w:pPr>
          </w:p>
        </w:tc>
        <w:tc>
          <w:tcPr>
            <w:tcW w:w="630" w:type="dxa"/>
            <w:vMerge/>
            <w:vAlign w:val="center"/>
          </w:tcPr>
          <w:p w14:paraId="0D386BC8"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C9" w14:textId="77777777" w:rsidR="00E26552" w:rsidRDefault="008C2D0B">
            <w:pPr>
              <w:rPr>
                <w:bCs/>
                <w:sz w:val="18"/>
                <w:szCs w:val="18"/>
              </w:rPr>
            </w:pPr>
            <w:r>
              <w:rPr>
                <w:bCs/>
                <w:sz w:val="18"/>
                <w:szCs w:val="18"/>
              </w:rPr>
              <w:t>DE000SLA5CW2</w:t>
            </w:r>
          </w:p>
        </w:tc>
        <w:tc>
          <w:tcPr>
            <w:tcW w:w="1260" w:type="dxa"/>
            <w:vMerge/>
            <w:vAlign w:val="center"/>
          </w:tcPr>
          <w:p w14:paraId="0D386BCA" w14:textId="77777777" w:rsidR="00E26552" w:rsidRDefault="00E26552">
            <w:pPr>
              <w:rPr>
                <w:bCs/>
                <w:sz w:val="18"/>
                <w:szCs w:val="18"/>
                <w:lang w:val="en-US"/>
              </w:rPr>
            </w:pPr>
          </w:p>
        </w:tc>
        <w:tc>
          <w:tcPr>
            <w:tcW w:w="1191" w:type="dxa"/>
            <w:vMerge/>
            <w:vAlign w:val="center"/>
          </w:tcPr>
          <w:p w14:paraId="0D386BCB" w14:textId="77777777" w:rsidR="00E26552" w:rsidRDefault="00E26552">
            <w:pPr>
              <w:rPr>
                <w:bCs/>
                <w:sz w:val="18"/>
                <w:szCs w:val="18"/>
                <w:lang w:val="en-US"/>
              </w:rPr>
            </w:pPr>
          </w:p>
        </w:tc>
      </w:tr>
      <w:tr w:rsidR="00E26552" w14:paraId="0D386BD3" w14:textId="77777777">
        <w:trPr>
          <w:trHeight w:val="128"/>
        </w:trPr>
        <w:tc>
          <w:tcPr>
            <w:tcW w:w="2488" w:type="dxa"/>
            <w:vMerge w:val="restart"/>
            <w:vAlign w:val="center"/>
          </w:tcPr>
          <w:p w14:paraId="0D386BCD" w14:textId="77777777" w:rsidR="00E26552" w:rsidRDefault="008C2D0B">
            <w:pPr>
              <w:rPr>
                <w:sz w:val="18"/>
                <w:szCs w:val="18"/>
              </w:rPr>
            </w:pPr>
            <w:r>
              <w:rPr>
                <w:sz w:val="18"/>
                <w:szCs w:val="18"/>
              </w:rPr>
              <w:t>ROBO Global</w:t>
            </w:r>
            <w:r>
              <w:rPr>
                <w:sz w:val="18"/>
                <w:vertAlign w:val="superscript"/>
              </w:rPr>
              <w:t xml:space="preserve">® </w:t>
            </w:r>
            <w:r>
              <w:rPr>
                <w:sz w:val="18"/>
              </w:rPr>
              <w:t xml:space="preserve">Robotics, </w:t>
            </w:r>
            <w:r>
              <w:rPr>
                <w:sz w:val="18"/>
              </w:rPr>
              <w:t>Automation and AI</w:t>
            </w:r>
            <w:r>
              <w:rPr>
                <w:sz w:val="18"/>
                <w:vertAlign w:val="superscript"/>
              </w:rPr>
              <w:t xml:space="preserve"> </w:t>
            </w:r>
            <w:r>
              <w:rPr>
                <w:sz w:val="18"/>
              </w:rPr>
              <w:t>EMEA Index</w:t>
            </w:r>
          </w:p>
        </w:tc>
        <w:tc>
          <w:tcPr>
            <w:tcW w:w="1170" w:type="dxa"/>
            <w:vMerge w:val="restart"/>
            <w:vAlign w:val="center"/>
          </w:tcPr>
          <w:p w14:paraId="0D386BCE" w14:textId="77777777" w:rsidR="00E26552" w:rsidRDefault="008C2D0B">
            <w:pPr>
              <w:rPr>
                <w:sz w:val="18"/>
                <w:szCs w:val="18"/>
              </w:rPr>
            </w:pPr>
            <w:r>
              <w:rPr>
                <w:sz w:val="18"/>
                <w:szCs w:val="18"/>
              </w:rPr>
              <w:t>Price Return</w:t>
            </w:r>
          </w:p>
        </w:tc>
        <w:tc>
          <w:tcPr>
            <w:tcW w:w="630" w:type="dxa"/>
            <w:vMerge w:val="restart"/>
            <w:vAlign w:val="center"/>
          </w:tcPr>
          <w:p w14:paraId="0D386BCF"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D0" w14:textId="77777777" w:rsidR="00E26552" w:rsidRDefault="008C2D0B">
            <w:pPr>
              <w:rPr>
                <w:bCs/>
                <w:sz w:val="18"/>
                <w:szCs w:val="18"/>
              </w:rPr>
            </w:pPr>
            <w:r>
              <w:rPr>
                <w:bCs/>
                <w:sz w:val="18"/>
                <w:szCs w:val="18"/>
              </w:rPr>
              <w:t>ROBOEAPR</w:t>
            </w:r>
          </w:p>
        </w:tc>
        <w:tc>
          <w:tcPr>
            <w:tcW w:w="1260" w:type="dxa"/>
            <w:vMerge w:val="restart"/>
            <w:vAlign w:val="center"/>
          </w:tcPr>
          <w:p w14:paraId="0D386BD1"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D2" w14:textId="77777777" w:rsidR="00E26552" w:rsidRDefault="008C2D0B">
            <w:pPr>
              <w:rPr>
                <w:bCs/>
                <w:sz w:val="18"/>
                <w:szCs w:val="18"/>
                <w:lang w:val="en-US"/>
              </w:rPr>
            </w:pPr>
            <w:r>
              <w:rPr>
                <w:bCs/>
                <w:sz w:val="18"/>
                <w:szCs w:val="18"/>
                <w:lang w:val="en-US"/>
              </w:rPr>
              <w:t>31.12.2017</w:t>
            </w:r>
          </w:p>
        </w:tc>
      </w:tr>
      <w:tr w:rsidR="00E26552" w14:paraId="0D386BDA" w14:textId="77777777">
        <w:trPr>
          <w:trHeight w:val="127"/>
        </w:trPr>
        <w:tc>
          <w:tcPr>
            <w:tcW w:w="2488" w:type="dxa"/>
            <w:vMerge/>
            <w:vAlign w:val="center"/>
          </w:tcPr>
          <w:p w14:paraId="0D386BD4" w14:textId="77777777" w:rsidR="00E26552" w:rsidRDefault="00E26552">
            <w:pPr>
              <w:rPr>
                <w:sz w:val="18"/>
                <w:szCs w:val="18"/>
              </w:rPr>
            </w:pPr>
          </w:p>
        </w:tc>
        <w:tc>
          <w:tcPr>
            <w:tcW w:w="1170" w:type="dxa"/>
            <w:vMerge/>
            <w:vAlign w:val="center"/>
          </w:tcPr>
          <w:p w14:paraId="0D386BD5" w14:textId="77777777" w:rsidR="00E26552" w:rsidRDefault="00E26552">
            <w:pPr>
              <w:rPr>
                <w:sz w:val="18"/>
                <w:szCs w:val="18"/>
              </w:rPr>
            </w:pPr>
          </w:p>
        </w:tc>
        <w:tc>
          <w:tcPr>
            <w:tcW w:w="630" w:type="dxa"/>
            <w:vMerge/>
            <w:vAlign w:val="center"/>
          </w:tcPr>
          <w:p w14:paraId="0D386BD6"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D7" w14:textId="77777777" w:rsidR="00E26552" w:rsidRDefault="008C2D0B">
            <w:pPr>
              <w:rPr>
                <w:bCs/>
                <w:sz w:val="18"/>
                <w:szCs w:val="18"/>
              </w:rPr>
            </w:pPr>
            <w:r>
              <w:rPr>
                <w:bCs/>
                <w:sz w:val="18"/>
                <w:szCs w:val="18"/>
              </w:rPr>
              <w:t>DE000SLA5CX0</w:t>
            </w:r>
          </w:p>
        </w:tc>
        <w:tc>
          <w:tcPr>
            <w:tcW w:w="1260" w:type="dxa"/>
            <w:vMerge/>
            <w:vAlign w:val="center"/>
          </w:tcPr>
          <w:p w14:paraId="0D386BD8" w14:textId="77777777" w:rsidR="00E26552" w:rsidRDefault="00E26552">
            <w:pPr>
              <w:rPr>
                <w:bCs/>
                <w:sz w:val="18"/>
                <w:szCs w:val="18"/>
                <w:lang w:val="en-US"/>
              </w:rPr>
            </w:pPr>
          </w:p>
        </w:tc>
        <w:tc>
          <w:tcPr>
            <w:tcW w:w="1191" w:type="dxa"/>
            <w:vMerge/>
            <w:vAlign w:val="center"/>
          </w:tcPr>
          <w:p w14:paraId="0D386BD9" w14:textId="77777777" w:rsidR="00E26552" w:rsidRDefault="00E26552">
            <w:pPr>
              <w:rPr>
                <w:bCs/>
                <w:sz w:val="18"/>
                <w:szCs w:val="18"/>
                <w:lang w:val="en-US"/>
              </w:rPr>
            </w:pPr>
          </w:p>
        </w:tc>
      </w:tr>
      <w:tr w:rsidR="00E26552" w14:paraId="0D386BE1" w14:textId="77777777">
        <w:trPr>
          <w:trHeight w:val="210"/>
        </w:trPr>
        <w:tc>
          <w:tcPr>
            <w:tcW w:w="2488" w:type="dxa"/>
            <w:vMerge/>
            <w:vAlign w:val="center"/>
          </w:tcPr>
          <w:p w14:paraId="0D386BDB" w14:textId="77777777" w:rsidR="00E26552" w:rsidRDefault="00E26552">
            <w:pPr>
              <w:rPr>
                <w:sz w:val="18"/>
                <w:szCs w:val="18"/>
              </w:rPr>
            </w:pPr>
          </w:p>
        </w:tc>
        <w:tc>
          <w:tcPr>
            <w:tcW w:w="1170" w:type="dxa"/>
            <w:vMerge w:val="restart"/>
            <w:vAlign w:val="center"/>
          </w:tcPr>
          <w:p w14:paraId="0D386BDC" w14:textId="77777777" w:rsidR="00E26552" w:rsidRDefault="008C2D0B">
            <w:pPr>
              <w:rPr>
                <w:sz w:val="18"/>
                <w:szCs w:val="18"/>
              </w:rPr>
            </w:pPr>
            <w:r>
              <w:rPr>
                <w:sz w:val="18"/>
                <w:szCs w:val="18"/>
              </w:rPr>
              <w:t>Net Total Return</w:t>
            </w:r>
          </w:p>
        </w:tc>
        <w:tc>
          <w:tcPr>
            <w:tcW w:w="630" w:type="dxa"/>
            <w:vMerge w:val="restart"/>
            <w:vAlign w:val="center"/>
          </w:tcPr>
          <w:p w14:paraId="0D386BDD"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DE" w14:textId="77777777" w:rsidR="00E26552" w:rsidRDefault="008C2D0B">
            <w:pPr>
              <w:rPr>
                <w:bCs/>
                <w:sz w:val="18"/>
                <w:szCs w:val="18"/>
              </w:rPr>
            </w:pPr>
            <w:r>
              <w:rPr>
                <w:bCs/>
                <w:sz w:val="18"/>
                <w:szCs w:val="18"/>
              </w:rPr>
              <w:t>ROBOEANR</w:t>
            </w:r>
          </w:p>
        </w:tc>
        <w:tc>
          <w:tcPr>
            <w:tcW w:w="1260" w:type="dxa"/>
            <w:vMerge w:val="restart"/>
            <w:vAlign w:val="center"/>
          </w:tcPr>
          <w:p w14:paraId="0D386BDF"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E0" w14:textId="77777777" w:rsidR="00E26552" w:rsidRDefault="008C2D0B">
            <w:pPr>
              <w:rPr>
                <w:bCs/>
                <w:sz w:val="18"/>
                <w:szCs w:val="18"/>
                <w:lang w:val="en-US"/>
              </w:rPr>
            </w:pPr>
            <w:r>
              <w:rPr>
                <w:bCs/>
                <w:sz w:val="18"/>
                <w:szCs w:val="18"/>
                <w:lang w:val="en-US"/>
              </w:rPr>
              <w:t>31.12.2017</w:t>
            </w:r>
          </w:p>
        </w:tc>
      </w:tr>
      <w:tr w:rsidR="00E26552" w14:paraId="0D386BE8" w14:textId="77777777">
        <w:trPr>
          <w:trHeight w:val="210"/>
        </w:trPr>
        <w:tc>
          <w:tcPr>
            <w:tcW w:w="2488" w:type="dxa"/>
            <w:vMerge/>
            <w:vAlign w:val="center"/>
          </w:tcPr>
          <w:p w14:paraId="0D386BE2" w14:textId="77777777" w:rsidR="00E26552" w:rsidRDefault="00E26552">
            <w:pPr>
              <w:rPr>
                <w:sz w:val="18"/>
                <w:szCs w:val="18"/>
              </w:rPr>
            </w:pPr>
          </w:p>
        </w:tc>
        <w:tc>
          <w:tcPr>
            <w:tcW w:w="1170" w:type="dxa"/>
            <w:vMerge/>
            <w:vAlign w:val="center"/>
          </w:tcPr>
          <w:p w14:paraId="0D386BE3" w14:textId="77777777" w:rsidR="00E26552" w:rsidRDefault="00E26552">
            <w:pPr>
              <w:rPr>
                <w:sz w:val="18"/>
                <w:szCs w:val="18"/>
              </w:rPr>
            </w:pPr>
          </w:p>
        </w:tc>
        <w:tc>
          <w:tcPr>
            <w:tcW w:w="630" w:type="dxa"/>
            <w:vMerge/>
            <w:vAlign w:val="center"/>
          </w:tcPr>
          <w:p w14:paraId="0D386BE4"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E5" w14:textId="77777777" w:rsidR="00E26552" w:rsidRDefault="008C2D0B">
            <w:pPr>
              <w:rPr>
                <w:bCs/>
                <w:sz w:val="18"/>
                <w:szCs w:val="18"/>
              </w:rPr>
            </w:pPr>
            <w:r>
              <w:rPr>
                <w:bCs/>
                <w:sz w:val="18"/>
                <w:szCs w:val="18"/>
              </w:rPr>
              <w:t>DE000SLA5CY8</w:t>
            </w:r>
          </w:p>
        </w:tc>
        <w:tc>
          <w:tcPr>
            <w:tcW w:w="1260" w:type="dxa"/>
            <w:vMerge/>
            <w:vAlign w:val="center"/>
          </w:tcPr>
          <w:p w14:paraId="0D386BE6" w14:textId="77777777" w:rsidR="00E26552" w:rsidRDefault="00E26552">
            <w:pPr>
              <w:rPr>
                <w:bCs/>
                <w:sz w:val="18"/>
                <w:szCs w:val="18"/>
                <w:lang w:val="en-US"/>
              </w:rPr>
            </w:pPr>
          </w:p>
        </w:tc>
        <w:tc>
          <w:tcPr>
            <w:tcW w:w="1191" w:type="dxa"/>
            <w:vMerge/>
            <w:vAlign w:val="center"/>
          </w:tcPr>
          <w:p w14:paraId="0D386BE7" w14:textId="77777777" w:rsidR="00E26552" w:rsidRDefault="00E26552">
            <w:pPr>
              <w:rPr>
                <w:bCs/>
                <w:sz w:val="18"/>
                <w:szCs w:val="18"/>
                <w:lang w:val="en-US"/>
              </w:rPr>
            </w:pPr>
          </w:p>
        </w:tc>
      </w:tr>
      <w:tr w:rsidR="00E26552" w14:paraId="0D386BEF" w14:textId="77777777">
        <w:trPr>
          <w:trHeight w:val="128"/>
        </w:trPr>
        <w:tc>
          <w:tcPr>
            <w:tcW w:w="2488" w:type="dxa"/>
            <w:vMerge w:val="restart"/>
            <w:vAlign w:val="center"/>
          </w:tcPr>
          <w:p w14:paraId="0D386BE9"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Japan Index</w:t>
            </w:r>
          </w:p>
        </w:tc>
        <w:tc>
          <w:tcPr>
            <w:tcW w:w="1170" w:type="dxa"/>
            <w:vMerge w:val="restart"/>
            <w:vAlign w:val="center"/>
          </w:tcPr>
          <w:p w14:paraId="0D386BEA" w14:textId="77777777" w:rsidR="00E26552" w:rsidRDefault="008C2D0B">
            <w:pPr>
              <w:rPr>
                <w:sz w:val="18"/>
                <w:szCs w:val="18"/>
              </w:rPr>
            </w:pPr>
            <w:r>
              <w:rPr>
                <w:sz w:val="18"/>
                <w:szCs w:val="18"/>
              </w:rPr>
              <w:t xml:space="preserve">Price </w:t>
            </w:r>
            <w:r>
              <w:rPr>
                <w:sz w:val="18"/>
                <w:szCs w:val="18"/>
              </w:rPr>
              <w:t>Return</w:t>
            </w:r>
          </w:p>
        </w:tc>
        <w:tc>
          <w:tcPr>
            <w:tcW w:w="630" w:type="dxa"/>
            <w:vMerge w:val="restart"/>
            <w:vAlign w:val="center"/>
          </w:tcPr>
          <w:p w14:paraId="0D386BEB"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EC" w14:textId="77777777" w:rsidR="00E26552" w:rsidRDefault="008C2D0B">
            <w:pPr>
              <w:rPr>
                <w:bCs/>
                <w:sz w:val="18"/>
                <w:szCs w:val="18"/>
              </w:rPr>
            </w:pPr>
            <w:r>
              <w:rPr>
                <w:bCs/>
                <w:sz w:val="18"/>
                <w:szCs w:val="18"/>
              </w:rPr>
              <w:t>ROBOJNPR</w:t>
            </w:r>
          </w:p>
        </w:tc>
        <w:tc>
          <w:tcPr>
            <w:tcW w:w="1260" w:type="dxa"/>
            <w:vMerge w:val="restart"/>
            <w:vAlign w:val="center"/>
          </w:tcPr>
          <w:p w14:paraId="0D386BED"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EE" w14:textId="77777777" w:rsidR="00E26552" w:rsidRDefault="008C2D0B">
            <w:pPr>
              <w:rPr>
                <w:bCs/>
                <w:sz w:val="18"/>
                <w:szCs w:val="18"/>
                <w:lang w:val="en-US"/>
              </w:rPr>
            </w:pPr>
            <w:r>
              <w:rPr>
                <w:bCs/>
                <w:sz w:val="18"/>
                <w:szCs w:val="18"/>
                <w:lang w:val="en-US"/>
              </w:rPr>
              <w:t>31.12.2017</w:t>
            </w:r>
          </w:p>
        </w:tc>
      </w:tr>
      <w:tr w:rsidR="00E26552" w14:paraId="0D386BF6" w14:textId="77777777">
        <w:trPr>
          <w:trHeight w:val="127"/>
        </w:trPr>
        <w:tc>
          <w:tcPr>
            <w:tcW w:w="2488" w:type="dxa"/>
            <w:vMerge/>
            <w:vAlign w:val="center"/>
          </w:tcPr>
          <w:p w14:paraId="0D386BF0" w14:textId="77777777" w:rsidR="00E26552" w:rsidRDefault="00E26552">
            <w:pPr>
              <w:rPr>
                <w:sz w:val="18"/>
                <w:szCs w:val="18"/>
              </w:rPr>
            </w:pPr>
          </w:p>
        </w:tc>
        <w:tc>
          <w:tcPr>
            <w:tcW w:w="1170" w:type="dxa"/>
            <w:vMerge/>
            <w:vAlign w:val="center"/>
          </w:tcPr>
          <w:p w14:paraId="0D386BF1" w14:textId="77777777" w:rsidR="00E26552" w:rsidRDefault="00E26552">
            <w:pPr>
              <w:rPr>
                <w:sz w:val="18"/>
                <w:szCs w:val="18"/>
              </w:rPr>
            </w:pPr>
          </w:p>
        </w:tc>
        <w:tc>
          <w:tcPr>
            <w:tcW w:w="630" w:type="dxa"/>
            <w:vMerge/>
            <w:vAlign w:val="center"/>
          </w:tcPr>
          <w:p w14:paraId="0D386BF2"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BF3" w14:textId="77777777" w:rsidR="00E26552" w:rsidRDefault="008C2D0B">
            <w:pPr>
              <w:rPr>
                <w:bCs/>
                <w:sz w:val="18"/>
                <w:szCs w:val="18"/>
              </w:rPr>
            </w:pPr>
            <w:r>
              <w:rPr>
                <w:bCs/>
                <w:sz w:val="18"/>
                <w:szCs w:val="18"/>
              </w:rPr>
              <w:t>DE000SLA5CZ5</w:t>
            </w:r>
          </w:p>
        </w:tc>
        <w:tc>
          <w:tcPr>
            <w:tcW w:w="1260" w:type="dxa"/>
            <w:vMerge/>
            <w:vAlign w:val="center"/>
          </w:tcPr>
          <w:p w14:paraId="0D386BF4" w14:textId="77777777" w:rsidR="00E26552" w:rsidRDefault="00E26552">
            <w:pPr>
              <w:rPr>
                <w:bCs/>
                <w:sz w:val="18"/>
                <w:szCs w:val="18"/>
                <w:lang w:val="en-US"/>
              </w:rPr>
            </w:pPr>
          </w:p>
        </w:tc>
        <w:tc>
          <w:tcPr>
            <w:tcW w:w="1191" w:type="dxa"/>
            <w:vMerge/>
            <w:vAlign w:val="center"/>
          </w:tcPr>
          <w:p w14:paraId="0D386BF5" w14:textId="77777777" w:rsidR="00E26552" w:rsidRDefault="00E26552">
            <w:pPr>
              <w:rPr>
                <w:bCs/>
                <w:sz w:val="18"/>
                <w:szCs w:val="18"/>
                <w:lang w:val="en-US"/>
              </w:rPr>
            </w:pPr>
          </w:p>
        </w:tc>
      </w:tr>
      <w:tr w:rsidR="00E26552" w14:paraId="0D386BFD" w14:textId="77777777">
        <w:trPr>
          <w:trHeight w:val="207"/>
        </w:trPr>
        <w:tc>
          <w:tcPr>
            <w:tcW w:w="2488" w:type="dxa"/>
            <w:vMerge/>
            <w:vAlign w:val="center"/>
          </w:tcPr>
          <w:p w14:paraId="0D386BF7" w14:textId="77777777" w:rsidR="00E26552" w:rsidRDefault="00E26552">
            <w:pPr>
              <w:rPr>
                <w:sz w:val="18"/>
                <w:szCs w:val="18"/>
              </w:rPr>
            </w:pPr>
          </w:p>
        </w:tc>
        <w:tc>
          <w:tcPr>
            <w:tcW w:w="1170" w:type="dxa"/>
            <w:vMerge w:val="restart"/>
            <w:vAlign w:val="center"/>
          </w:tcPr>
          <w:p w14:paraId="0D386BF8" w14:textId="77777777" w:rsidR="00E26552" w:rsidRDefault="008C2D0B">
            <w:pPr>
              <w:rPr>
                <w:sz w:val="18"/>
                <w:szCs w:val="18"/>
              </w:rPr>
            </w:pPr>
            <w:r>
              <w:rPr>
                <w:sz w:val="18"/>
                <w:szCs w:val="18"/>
              </w:rPr>
              <w:t>Net Total Return</w:t>
            </w:r>
          </w:p>
        </w:tc>
        <w:tc>
          <w:tcPr>
            <w:tcW w:w="630" w:type="dxa"/>
            <w:vMerge w:val="restart"/>
            <w:vAlign w:val="center"/>
          </w:tcPr>
          <w:p w14:paraId="0D386BF9"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BFA" w14:textId="77777777" w:rsidR="00E26552" w:rsidRDefault="008C2D0B">
            <w:pPr>
              <w:rPr>
                <w:bCs/>
                <w:sz w:val="18"/>
                <w:szCs w:val="18"/>
              </w:rPr>
            </w:pPr>
            <w:r>
              <w:rPr>
                <w:bCs/>
                <w:sz w:val="18"/>
                <w:szCs w:val="18"/>
              </w:rPr>
              <w:t>ROBOJNNR</w:t>
            </w:r>
          </w:p>
        </w:tc>
        <w:tc>
          <w:tcPr>
            <w:tcW w:w="1260" w:type="dxa"/>
            <w:vMerge w:val="restart"/>
            <w:vAlign w:val="center"/>
          </w:tcPr>
          <w:p w14:paraId="0D386BFB"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BFC" w14:textId="77777777" w:rsidR="00E26552" w:rsidRDefault="008C2D0B">
            <w:pPr>
              <w:rPr>
                <w:bCs/>
                <w:sz w:val="18"/>
                <w:szCs w:val="18"/>
                <w:lang w:val="en-US"/>
              </w:rPr>
            </w:pPr>
            <w:r>
              <w:rPr>
                <w:bCs/>
                <w:sz w:val="18"/>
                <w:szCs w:val="18"/>
                <w:lang w:val="en-US"/>
              </w:rPr>
              <w:t>31.12.2017</w:t>
            </w:r>
          </w:p>
        </w:tc>
      </w:tr>
      <w:tr w:rsidR="00E26552" w14:paraId="0D386C04" w14:textId="77777777">
        <w:trPr>
          <w:trHeight w:val="206"/>
        </w:trPr>
        <w:tc>
          <w:tcPr>
            <w:tcW w:w="2488" w:type="dxa"/>
            <w:vMerge/>
            <w:vAlign w:val="center"/>
          </w:tcPr>
          <w:p w14:paraId="0D386BFE" w14:textId="77777777" w:rsidR="00E26552" w:rsidRDefault="00E26552">
            <w:pPr>
              <w:rPr>
                <w:sz w:val="18"/>
                <w:szCs w:val="18"/>
              </w:rPr>
            </w:pPr>
          </w:p>
        </w:tc>
        <w:tc>
          <w:tcPr>
            <w:tcW w:w="1170" w:type="dxa"/>
            <w:vMerge/>
            <w:vAlign w:val="center"/>
          </w:tcPr>
          <w:p w14:paraId="0D386BFF" w14:textId="77777777" w:rsidR="00E26552" w:rsidRDefault="00E26552">
            <w:pPr>
              <w:rPr>
                <w:sz w:val="18"/>
                <w:szCs w:val="18"/>
              </w:rPr>
            </w:pPr>
          </w:p>
        </w:tc>
        <w:tc>
          <w:tcPr>
            <w:tcW w:w="630" w:type="dxa"/>
            <w:vMerge/>
            <w:vAlign w:val="center"/>
          </w:tcPr>
          <w:p w14:paraId="0D386C00"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C01" w14:textId="77777777" w:rsidR="00E26552" w:rsidRDefault="008C2D0B">
            <w:pPr>
              <w:rPr>
                <w:bCs/>
                <w:sz w:val="18"/>
                <w:szCs w:val="18"/>
              </w:rPr>
            </w:pPr>
            <w:r>
              <w:rPr>
                <w:bCs/>
                <w:sz w:val="18"/>
                <w:szCs w:val="18"/>
              </w:rPr>
              <w:t>DE000SLA5C06</w:t>
            </w:r>
          </w:p>
        </w:tc>
        <w:tc>
          <w:tcPr>
            <w:tcW w:w="1260" w:type="dxa"/>
            <w:vMerge/>
            <w:vAlign w:val="center"/>
          </w:tcPr>
          <w:p w14:paraId="0D386C02" w14:textId="77777777" w:rsidR="00E26552" w:rsidRDefault="00E26552">
            <w:pPr>
              <w:rPr>
                <w:bCs/>
                <w:sz w:val="18"/>
                <w:szCs w:val="18"/>
                <w:lang w:val="en-US"/>
              </w:rPr>
            </w:pPr>
          </w:p>
        </w:tc>
        <w:tc>
          <w:tcPr>
            <w:tcW w:w="1191" w:type="dxa"/>
            <w:vMerge/>
            <w:vAlign w:val="center"/>
          </w:tcPr>
          <w:p w14:paraId="0D386C03" w14:textId="77777777" w:rsidR="00E26552" w:rsidRDefault="00E26552">
            <w:pPr>
              <w:rPr>
                <w:bCs/>
                <w:sz w:val="18"/>
                <w:szCs w:val="18"/>
                <w:lang w:val="en-US"/>
              </w:rPr>
            </w:pPr>
          </w:p>
        </w:tc>
      </w:tr>
      <w:tr w:rsidR="00E26552" w14:paraId="0D386C0B" w14:textId="77777777">
        <w:trPr>
          <w:trHeight w:val="128"/>
        </w:trPr>
        <w:tc>
          <w:tcPr>
            <w:tcW w:w="2488" w:type="dxa"/>
            <w:vMerge w:val="restart"/>
            <w:vAlign w:val="center"/>
          </w:tcPr>
          <w:p w14:paraId="0D386C05" w14:textId="77777777" w:rsidR="00E26552" w:rsidRDefault="008C2D0B">
            <w:pPr>
              <w:rPr>
                <w:sz w:val="18"/>
                <w:szCs w:val="18"/>
              </w:rPr>
            </w:pPr>
            <w:r>
              <w:rPr>
                <w:sz w:val="18"/>
                <w:szCs w:val="18"/>
              </w:rPr>
              <w:t>ROBO Global</w:t>
            </w:r>
            <w:r>
              <w:rPr>
                <w:sz w:val="18"/>
                <w:vertAlign w:val="superscript"/>
              </w:rPr>
              <w:t xml:space="preserve">® </w:t>
            </w:r>
            <w:r>
              <w:rPr>
                <w:sz w:val="18"/>
              </w:rPr>
              <w:t>Robotics, Automation and AI</w:t>
            </w:r>
            <w:r>
              <w:rPr>
                <w:sz w:val="18"/>
                <w:vertAlign w:val="superscript"/>
              </w:rPr>
              <w:t xml:space="preserve"> </w:t>
            </w:r>
            <w:r>
              <w:rPr>
                <w:sz w:val="18"/>
              </w:rPr>
              <w:t>Asia Index</w:t>
            </w:r>
          </w:p>
        </w:tc>
        <w:tc>
          <w:tcPr>
            <w:tcW w:w="1170" w:type="dxa"/>
            <w:vMerge w:val="restart"/>
            <w:vAlign w:val="center"/>
          </w:tcPr>
          <w:p w14:paraId="0D386C06" w14:textId="77777777" w:rsidR="00E26552" w:rsidRDefault="008C2D0B">
            <w:pPr>
              <w:rPr>
                <w:sz w:val="18"/>
                <w:szCs w:val="18"/>
              </w:rPr>
            </w:pPr>
            <w:r>
              <w:rPr>
                <w:sz w:val="18"/>
                <w:szCs w:val="18"/>
              </w:rPr>
              <w:t>Price Return</w:t>
            </w:r>
          </w:p>
        </w:tc>
        <w:tc>
          <w:tcPr>
            <w:tcW w:w="630" w:type="dxa"/>
            <w:vMerge w:val="restart"/>
            <w:vAlign w:val="center"/>
          </w:tcPr>
          <w:p w14:paraId="0D386C07"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C08" w14:textId="77777777" w:rsidR="00E26552" w:rsidRDefault="008C2D0B">
            <w:pPr>
              <w:rPr>
                <w:bCs/>
                <w:sz w:val="18"/>
                <w:szCs w:val="18"/>
              </w:rPr>
            </w:pPr>
            <w:r>
              <w:rPr>
                <w:bCs/>
                <w:sz w:val="18"/>
                <w:szCs w:val="18"/>
              </w:rPr>
              <w:t>ROBOASPR</w:t>
            </w:r>
          </w:p>
        </w:tc>
        <w:tc>
          <w:tcPr>
            <w:tcW w:w="1260" w:type="dxa"/>
            <w:vMerge w:val="restart"/>
            <w:vAlign w:val="center"/>
          </w:tcPr>
          <w:p w14:paraId="0D386C09"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C0A" w14:textId="77777777" w:rsidR="00E26552" w:rsidRDefault="008C2D0B">
            <w:pPr>
              <w:rPr>
                <w:bCs/>
                <w:sz w:val="18"/>
                <w:szCs w:val="18"/>
                <w:lang w:val="en-US"/>
              </w:rPr>
            </w:pPr>
            <w:r>
              <w:rPr>
                <w:bCs/>
                <w:sz w:val="18"/>
                <w:szCs w:val="18"/>
                <w:lang w:val="en-US"/>
              </w:rPr>
              <w:t>31.12.2017</w:t>
            </w:r>
          </w:p>
        </w:tc>
      </w:tr>
      <w:tr w:rsidR="00E26552" w14:paraId="0D386C12" w14:textId="77777777">
        <w:trPr>
          <w:trHeight w:val="127"/>
        </w:trPr>
        <w:tc>
          <w:tcPr>
            <w:tcW w:w="2488" w:type="dxa"/>
            <w:vMerge/>
            <w:vAlign w:val="center"/>
          </w:tcPr>
          <w:p w14:paraId="0D386C0C" w14:textId="77777777" w:rsidR="00E26552" w:rsidRDefault="00E26552">
            <w:pPr>
              <w:rPr>
                <w:sz w:val="18"/>
                <w:szCs w:val="18"/>
              </w:rPr>
            </w:pPr>
          </w:p>
        </w:tc>
        <w:tc>
          <w:tcPr>
            <w:tcW w:w="1170" w:type="dxa"/>
            <w:vMerge/>
            <w:vAlign w:val="center"/>
          </w:tcPr>
          <w:p w14:paraId="0D386C0D" w14:textId="77777777" w:rsidR="00E26552" w:rsidRDefault="00E26552">
            <w:pPr>
              <w:rPr>
                <w:sz w:val="18"/>
                <w:szCs w:val="18"/>
              </w:rPr>
            </w:pPr>
          </w:p>
        </w:tc>
        <w:tc>
          <w:tcPr>
            <w:tcW w:w="630" w:type="dxa"/>
            <w:vMerge/>
            <w:vAlign w:val="center"/>
          </w:tcPr>
          <w:p w14:paraId="0D386C0E"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C0F" w14:textId="77777777" w:rsidR="00E26552" w:rsidRDefault="008C2D0B">
            <w:pPr>
              <w:rPr>
                <w:bCs/>
                <w:sz w:val="18"/>
                <w:szCs w:val="18"/>
              </w:rPr>
            </w:pPr>
            <w:r>
              <w:rPr>
                <w:bCs/>
                <w:sz w:val="18"/>
                <w:szCs w:val="18"/>
              </w:rPr>
              <w:t>DE000SLA5C14</w:t>
            </w:r>
          </w:p>
        </w:tc>
        <w:tc>
          <w:tcPr>
            <w:tcW w:w="1260" w:type="dxa"/>
            <w:vMerge/>
            <w:vAlign w:val="center"/>
          </w:tcPr>
          <w:p w14:paraId="0D386C10" w14:textId="77777777" w:rsidR="00E26552" w:rsidRDefault="00E26552">
            <w:pPr>
              <w:rPr>
                <w:bCs/>
                <w:sz w:val="18"/>
                <w:szCs w:val="18"/>
                <w:lang w:val="en-US"/>
              </w:rPr>
            </w:pPr>
          </w:p>
        </w:tc>
        <w:tc>
          <w:tcPr>
            <w:tcW w:w="1191" w:type="dxa"/>
            <w:vMerge/>
            <w:vAlign w:val="center"/>
          </w:tcPr>
          <w:p w14:paraId="0D386C11" w14:textId="77777777" w:rsidR="00E26552" w:rsidRDefault="00E26552">
            <w:pPr>
              <w:rPr>
                <w:bCs/>
                <w:sz w:val="18"/>
                <w:szCs w:val="18"/>
                <w:lang w:val="en-US"/>
              </w:rPr>
            </w:pPr>
          </w:p>
        </w:tc>
      </w:tr>
      <w:tr w:rsidR="00E26552" w14:paraId="0D386C19" w14:textId="77777777">
        <w:trPr>
          <w:trHeight w:val="210"/>
        </w:trPr>
        <w:tc>
          <w:tcPr>
            <w:tcW w:w="2488" w:type="dxa"/>
            <w:vMerge/>
            <w:vAlign w:val="center"/>
          </w:tcPr>
          <w:p w14:paraId="0D386C13" w14:textId="77777777" w:rsidR="00E26552" w:rsidRDefault="00E26552">
            <w:pPr>
              <w:rPr>
                <w:sz w:val="18"/>
                <w:szCs w:val="18"/>
              </w:rPr>
            </w:pPr>
          </w:p>
        </w:tc>
        <w:tc>
          <w:tcPr>
            <w:tcW w:w="1170" w:type="dxa"/>
            <w:vMerge w:val="restart"/>
            <w:vAlign w:val="center"/>
          </w:tcPr>
          <w:p w14:paraId="0D386C14" w14:textId="77777777" w:rsidR="00E26552" w:rsidRDefault="008C2D0B">
            <w:pPr>
              <w:rPr>
                <w:sz w:val="18"/>
                <w:szCs w:val="18"/>
              </w:rPr>
            </w:pPr>
            <w:r>
              <w:rPr>
                <w:sz w:val="18"/>
                <w:szCs w:val="18"/>
              </w:rPr>
              <w:t>Net Total Return</w:t>
            </w:r>
          </w:p>
        </w:tc>
        <w:tc>
          <w:tcPr>
            <w:tcW w:w="630" w:type="dxa"/>
            <w:vMerge w:val="restart"/>
            <w:vAlign w:val="center"/>
          </w:tcPr>
          <w:p w14:paraId="0D386C15" w14:textId="77777777" w:rsidR="00E26552" w:rsidRDefault="008C2D0B">
            <w:pPr>
              <w:rPr>
                <w:sz w:val="18"/>
                <w:szCs w:val="18"/>
              </w:rPr>
            </w:pPr>
            <w:r>
              <w:rPr>
                <w:sz w:val="18"/>
                <w:szCs w:val="18"/>
              </w:rPr>
              <w:t>USD</w:t>
            </w:r>
          </w:p>
        </w:tc>
        <w:tc>
          <w:tcPr>
            <w:tcW w:w="1620" w:type="dxa"/>
            <w:tcBorders>
              <w:top w:val="single" w:sz="4" w:space="0" w:color="auto"/>
              <w:left w:val="nil"/>
              <w:bottom w:val="single" w:sz="4" w:space="0" w:color="auto"/>
            </w:tcBorders>
            <w:vAlign w:val="center"/>
          </w:tcPr>
          <w:p w14:paraId="0D386C16" w14:textId="77777777" w:rsidR="00E26552" w:rsidRDefault="008C2D0B">
            <w:pPr>
              <w:rPr>
                <w:bCs/>
                <w:sz w:val="18"/>
                <w:szCs w:val="18"/>
              </w:rPr>
            </w:pPr>
            <w:r>
              <w:rPr>
                <w:bCs/>
                <w:sz w:val="18"/>
                <w:szCs w:val="18"/>
              </w:rPr>
              <w:t>ROBOASNR</w:t>
            </w:r>
          </w:p>
        </w:tc>
        <w:tc>
          <w:tcPr>
            <w:tcW w:w="1260" w:type="dxa"/>
            <w:vMerge w:val="restart"/>
            <w:vAlign w:val="center"/>
          </w:tcPr>
          <w:p w14:paraId="0D386C17" w14:textId="77777777" w:rsidR="00E26552" w:rsidRDefault="008C2D0B">
            <w:pPr>
              <w:rPr>
                <w:bCs/>
                <w:sz w:val="18"/>
                <w:szCs w:val="18"/>
                <w:lang w:val="en-US"/>
              </w:rPr>
            </w:pPr>
            <w:r>
              <w:rPr>
                <w:bCs/>
                <w:sz w:val="18"/>
                <w:szCs w:val="18"/>
                <w:lang w:val="en-US"/>
              </w:rPr>
              <w:t>Contact ROBO Global</w:t>
            </w:r>
          </w:p>
        </w:tc>
        <w:tc>
          <w:tcPr>
            <w:tcW w:w="1191" w:type="dxa"/>
            <w:vMerge w:val="restart"/>
            <w:vAlign w:val="center"/>
          </w:tcPr>
          <w:p w14:paraId="0D386C18" w14:textId="77777777" w:rsidR="00E26552" w:rsidRDefault="008C2D0B">
            <w:pPr>
              <w:rPr>
                <w:bCs/>
                <w:sz w:val="18"/>
                <w:szCs w:val="18"/>
                <w:lang w:val="en-US"/>
              </w:rPr>
            </w:pPr>
            <w:r>
              <w:rPr>
                <w:bCs/>
                <w:sz w:val="18"/>
                <w:szCs w:val="18"/>
                <w:lang w:val="en-US"/>
              </w:rPr>
              <w:t>31.12.2017</w:t>
            </w:r>
          </w:p>
        </w:tc>
      </w:tr>
      <w:tr w:rsidR="00E26552" w14:paraId="0D386C20" w14:textId="77777777">
        <w:trPr>
          <w:trHeight w:val="210"/>
        </w:trPr>
        <w:tc>
          <w:tcPr>
            <w:tcW w:w="2488" w:type="dxa"/>
            <w:vMerge/>
            <w:vAlign w:val="center"/>
          </w:tcPr>
          <w:p w14:paraId="0D386C1A" w14:textId="77777777" w:rsidR="00E26552" w:rsidRDefault="00E26552">
            <w:pPr>
              <w:rPr>
                <w:sz w:val="18"/>
                <w:szCs w:val="18"/>
              </w:rPr>
            </w:pPr>
          </w:p>
        </w:tc>
        <w:tc>
          <w:tcPr>
            <w:tcW w:w="1170" w:type="dxa"/>
            <w:vMerge/>
            <w:vAlign w:val="center"/>
          </w:tcPr>
          <w:p w14:paraId="0D386C1B" w14:textId="77777777" w:rsidR="00E26552" w:rsidRDefault="00E26552">
            <w:pPr>
              <w:rPr>
                <w:sz w:val="18"/>
                <w:szCs w:val="18"/>
              </w:rPr>
            </w:pPr>
          </w:p>
        </w:tc>
        <w:tc>
          <w:tcPr>
            <w:tcW w:w="630" w:type="dxa"/>
            <w:vMerge/>
            <w:vAlign w:val="center"/>
          </w:tcPr>
          <w:p w14:paraId="0D386C1C"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C1D" w14:textId="77777777" w:rsidR="00E26552" w:rsidRDefault="008C2D0B">
            <w:pPr>
              <w:rPr>
                <w:bCs/>
                <w:sz w:val="18"/>
                <w:szCs w:val="18"/>
              </w:rPr>
            </w:pPr>
            <w:r>
              <w:rPr>
                <w:bCs/>
                <w:sz w:val="18"/>
                <w:szCs w:val="18"/>
              </w:rPr>
              <w:t>DE000SLA5C22</w:t>
            </w:r>
          </w:p>
        </w:tc>
        <w:tc>
          <w:tcPr>
            <w:tcW w:w="1260" w:type="dxa"/>
            <w:vMerge/>
            <w:vAlign w:val="center"/>
          </w:tcPr>
          <w:p w14:paraId="0D386C1E" w14:textId="77777777" w:rsidR="00E26552" w:rsidRDefault="00E26552">
            <w:pPr>
              <w:rPr>
                <w:bCs/>
                <w:sz w:val="18"/>
                <w:szCs w:val="18"/>
                <w:lang w:val="en-US"/>
              </w:rPr>
            </w:pPr>
          </w:p>
        </w:tc>
        <w:tc>
          <w:tcPr>
            <w:tcW w:w="1191" w:type="dxa"/>
            <w:vMerge/>
            <w:vAlign w:val="center"/>
          </w:tcPr>
          <w:p w14:paraId="0D386C1F" w14:textId="77777777" w:rsidR="00E26552" w:rsidRDefault="00E26552">
            <w:pPr>
              <w:rPr>
                <w:bCs/>
                <w:sz w:val="18"/>
                <w:szCs w:val="18"/>
                <w:lang w:val="en-US"/>
              </w:rPr>
            </w:pPr>
          </w:p>
        </w:tc>
      </w:tr>
      <w:tr w:rsidR="00E26552" w14:paraId="0D386C27" w14:textId="77777777">
        <w:trPr>
          <w:trHeight w:val="274"/>
        </w:trPr>
        <w:tc>
          <w:tcPr>
            <w:tcW w:w="2488" w:type="dxa"/>
            <w:vMerge w:val="restart"/>
            <w:vAlign w:val="center"/>
          </w:tcPr>
          <w:p w14:paraId="0D386C21" w14:textId="77777777" w:rsidR="00E26552" w:rsidRDefault="008C2D0B">
            <w:pPr>
              <w:rPr>
                <w:sz w:val="18"/>
                <w:szCs w:val="18"/>
              </w:rPr>
            </w:pPr>
            <w:r>
              <w:rPr>
                <w:sz w:val="18"/>
                <w:szCs w:val="18"/>
              </w:rPr>
              <w:t>ROBO Global</w:t>
            </w:r>
            <w:r>
              <w:rPr>
                <w:sz w:val="18"/>
                <w:vertAlign w:val="superscript"/>
              </w:rPr>
              <w:t xml:space="preserve">® </w:t>
            </w:r>
            <w:r>
              <w:rPr>
                <w:sz w:val="18"/>
                <w:szCs w:val="18"/>
              </w:rPr>
              <w:t>Japan Robotics and Automation UCITS Index</w:t>
            </w:r>
          </w:p>
        </w:tc>
        <w:tc>
          <w:tcPr>
            <w:tcW w:w="1170" w:type="dxa"/>
            <w:vMerge w:val="restart"/>
            <w:vAlign w:val="center"/>
          </w:tcPr>
          <w:p w14:paraId="0D386C22" w14:textId="77777777" w:rsidR="00E26552" w:rsidRDefault="008C2D0B">
            <w:pPr>
              <w:rPr>
                <w:sz w:val="18"/>
                <w:szCs w:val="18"/>
              </w:rPr>
            </w:pPr>
            <w:r>
              <w:rPr>
                <w:sz w:val="18"/>
                <w:szCs w:val="18"/>
              </w:rPr>
              <w:t>Net Total Return</w:t>
            </w:r>
          </w:p>
        </w:tc>
        <w:tc>
          <w:tcPr>
            <w:tcW w:w="630" w:type="dxa"/>
            <w:vMerge w:val="restart"/>
            <w:vAlign w:val="center"/>
          </w:tcPr>
          <w:p w14:paraId="0D386C23" w14:textId="77777777" w:rsidR="00E26552" w:rsidRDefault="008C2D0B">
            <w:pPr>
              <w:rPr>
                <w:sz w:val="18"/>
                <w:szCs w:val="18"/>
              </w:rPr>
            </w:pPr>
            <w:r>
              <w:rPr>
                <w:sz w:val="18"/>
                <w:szCs w:val="18"/>
              </w:rPr>
              <w:t>JPY</w:t>
            </w:r>
          </w:p>
        </w:tc>
        <w:tc>
          <w:tcPr>
            <w:tcW w:w="1620" w:type="dxa"/>
            <w:tcBorders>
              <w:top w:val="single" w:sz="4" w:space="0" w:color="auto"/>
              <w:left w:val="nil"/>
              <w:bottom w:val="single" w:sz="4" w:space="0" w:color="auto"/>
            </w:tcBorders>
            <w:vAlign w:val="center"/>
          </w:tcPr>
          <w:p w14:paraId="0D386C24" w14:textId="77777777" w:rsidR="00E26552" w:rsidRDefault="008C2D0B">
            <w:pPr>
              <w:rPr>
                <w:sz w:val="18"/>
                <w:szCs w:val="18"/>
              </w:rPr>
            </w:pPr>
            <w:r>
              <w:rPr>
                <w:bCs/>
                <w:sz w:val="18"/>
                <w:szCs w:val="18"/>
                <w:lang w:val="en-US"/>
              </w:rPr>
              <w:t xml:space="preserve">.ROBOJP </w:t>
            </w:r>
          </w:p>
        </w:tc>
        <w:tc>
          <w:tcPr>
            <w:tcW w:w="1260" w:type="dxa"/>
            <w:vMerge w:val="restart"/>
            <w:vAlign w:val="center"/>
          </w:tcPr>
          <w:p w14:paraId="0D386C25" w14:textId="77777777" w:rsidR="00E26552" w:rsidRDefault="008C2D0B">
            <w:pPr>
              <w:rPr>
                <w:bCs/>
                <w:sz w:val="18"/>
                <w:szCs w:val="18"/>
              </w:rPr>
            </w:pPr>
            <w:r>
              <w:rPr>
                <w:bCs/>
                <w:sz w:val="18"/>
                <w:szCs w:val="18"/>
                <w:lang w:val="en-US"/>
              </w:rPr>
              <w:t>31.12.2003</w:t>
            </w:r>
          </w:p>
        </w:tc>
        <w:tc>
          <w:tcPr>
            <w:tcW w:w="1191" w:type="dxa"/>
            <w:vMerge w:val="restart"/>
            <w:vAlign w:val="center"/>
          </w:tcPr>
          <w:p w14:paraId="0D386C26" w14:textId="77777777" w:rsidR="00E26552" w:rsidRDefault="008C2D0B">
            <w:pPr>
              <w:rPr>
                <w:bCs/>
                <w:sz w:val="18"/>
                <w:szCs w:val="18"/>
              </w:rPr>
            </w:pPr>
            <w:r>
              <w:rPr>
                <w:bCs/>
                <w:sz w:val="18"/>
                <w:szCs w:val="18"/>
                <w:lang w:val="en-US"/>
              </w:rPr>
              <w:t>15.10.2015</w:t>
            </w:r>
          </w:p>
        </w:tc>
      </w:tr>
      <w:tr w:rsidR="00E26552" w14:paraId="0D386C2E" w14:textId="77777777">
        <w:trPr>
          <w:trHeight w:val="278"/>
        </w:trPr>
        <w:tc>
          <w:tcPr>
            <w:tcW w:w="2488" w:type="dxa"/>
            <w:vMerge/>
            <w:vAlign w:val="center"/>
          </w:tcPr>
          <w:p w14:paraId="0D386C28" w14:textId="77777777" w:rsidR="00E26552" w:rsidRDefault="00E26552">
            <w:pPr>
              <w:rPr>
                <w:sz w:val="18"/>
                <w:szCs w:val="18"/>
              </w:rPr>
            </w:pPr>
          </w:p>
        </w:tc>
        <w:tc>
          <w:tcPr>
            <w:tcW w:w="1170" w:type="dxa"/>
            <w:vMerge/>
            <w:vAlign w:val="center"/>
          </w:tcPr>
          <w:p w14:paraId="0D386C29" w14:textId="77777777" w:rsidR="00E26552" w:rsidRDefault="00E26552">
            <w:pPr>
              <w:rPr>
                <w:sz w:val="18"/>
                <w:szCs w:val="18"/>
              </w:rPr>
            </w:pPr>
          </w:p>
        </w:tc>
        <w:tc>
          <w:tcPr>
            <w:tcW w:w="630" w:type="dxa"/>
            <w:vMerge/>
            <w:vAlign w:val="center"/>
          </w:tcPr>
          <w:p w14:paraId="0D386C2A"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C2B" w14:textId="77777777" w:rsidR="00E26552" w:rsidRDefault="008C2D0B">
            <w:pPr>
              <w:rPr>
                <w:bCs/>
                <w:sz w:val="18"/>
                <w:szCs w:val="18"/>
              </w:rPr>
            </w:pPr>
            <w:r>
              <w:rPr>
                <w:bCs/>
                <w:sz w:val="18"/>
                <w:szCs w:val="18"/>
                <w:lang w:val="en-US"/>
              </w:rPr>
              <w:t>DE000SLA1DW9</w:t>
            </w:r>
          </w:p>
        </w:tc>
        <w:tc>
          <w:tcPr>
            <w:tcW w:w="1260" w:type="dxa"/>
            <w:vMerge/>
            <w:vAlign w:val="center"/>
          </w:tcPr>
          <w:p w14:paraId="0D386C2C" w14:textId="77777777" w:rsidR="00E26552" w:rsidRDefault="00E26552">
            <w:pPr>
              <w:rPr>
                <w:bCs/>
                <w:sz w:val="18"/>
                <w:szCs w:val="18"/>
              </w:rPr>
            </w:pPr>
          </w:p>
        </w:tc>
        <w:tc>
          <w:tcPr>
            <w:tcW w:w="1191" w:type="dxa"/>
            <w:vMerge/>
            <w:vAlign w:val="center"/>
          </w:tcPr>
          <w:p w14:paraId="0D386C2D" w14:textId="77777777" w:rsidR="00E26552" w:rsidRDefault="00E26552">
            <w:pPr>
              <w:rPr>
                <w:bCs/>
                <w:sz w:val="18"/>
                <w:szCs w:val="18"/>
              </w:rPr>
            </w:pPr>
          </w:p>
        </w:tc>
      </w:tr>
      <w:tr w:rsidR="00E26552" w14:paraId="0D386C35" w14:textId="77777777">
        <w:trPr>
          <w:trHeight w:val="268"/>
        </w:trPr>
        <w:tc>
          <w:tcPr>
            <w:tcW w:w="2488" w:type="dxa"/>
            <w:vMerge/>
            <w:vAlign w:val="center"/>
          </w:tcPr>
          <w:p w14:paraId="0D386C2F" w14:textId="77777777" w:rsidR="00E26552" w:rsidRDefault="00E26552">
            <w:pPr>
              <w:rPr>
                <w:sz w:val="18"/>
                <w:szCs w:val="18"/>
              </w:rPr>
            </w:pPr>
          </w:p>
        </w:tc>
        <w:tc>
          <w:tcPr>
            <w:tcW w:w="1170" w:type="dxa"/>
            <w:vMerge w:val="restart"/>
            <w:vAlign w:val="center"/>
          </w:tcPr>
          <w:p w14:paraId="0D386C30" w14:textId="77777777" w:rsidR="00E26552" w:rsidRDefault="008C2D0B">
            <w:pPr>
              <w:rPr>
                <w:sz w:val="18"/>
                <w:szCs w:val="18"/>
              </w:rPr>
            </w:pPr>
            <w:r>
              <w:rPr>
                <w:sz w:val="18"/>
                <w:szCs w:val="18"/>
              </w:rPr>
              <w:t xml:space="preserve">Price </w:t>
            </w:r>
            <w:r>
              <w:rPr>
                <w:sz w:val="18"/>
                <w:szCs w:val="18"/>
              </w:rPr>
              <w:t>Return</w:t>
            </w:r>
          </w:p>
        </w:tc>
        <w:tc>
          <w:tcPr>
            <w:tcW w:w="630" w:type="dxa"/>
            <w:vMerge w:val="restart"/>
            <w:vAlign w:val="center"/>
          </w:tcPr>
          <w:p w14:paraId="0D386C31" w14:textId="77777777" w:rsidR="00E26552" w:rsidRDefault="008C2D0B">
            <w:pPr>
              <w:rPr>
                <w:sz w:val="18"/>
                <w:szCs w:val="18"/>
              </w:rPr>
            </w:pPr>
            <w:r>
              <w:rPr>
                <w:sz w:val="18"/>
                <w:szCs w:val="18"/>
              </w:rPr>
              <w:t>JPY</w:t>
            </w:r>
          </w:p>
        </w:tc>
        <w:tc>
          <w:tcPr>
            <w:tcW w:w="1620" w:type="dxa"/>
            <w:tcBorders>
              <w:top w:val="single" w:sz="4" w:space="0" w:color="auto"/>
              <w:left w:val="nil"/>
              <w:bottom w:val="single" w:sz="4" w:space="0" w:color="auto"/>
            </w:tcBorders>
            <w:vAlign w:val="center"/>
          </w:tcPr>
          <w:p w14:paraId="0D386C32" w14:textId="77777777" w:rsidR="00E26552" w:rsidRDefault="008C2D0B">
            <w:pPr>
              <w:rPr>
                <w:sz w:val="18"/>
                <w:szCs w:val="18"/>
              </w:rPr>
            </w:pPr>
            <w:r>
              <w:rPr>
                <w:bCs/>
                <w:sz w:val="18"/>
                <w:szCs w:val="18"/>
                <w:lang w:val="en-US"/>
              </w:rPr>
              <w:t xml:space="preserve">.ROBOJPPR </w:t>
            </w:r>
          </w:p>
        </w:tc>
        <w:tc>
          <w:tcPr>
            <w:tcW w:w="1260" w:type="dxa"/>
            <w:vMerge w:val="restart"/>
            <w:vAlign w:val="center"/>
          </w:tcPr>
          <w:p w14:paraId="0D386C33" w14:textId="77777777" w:rsidR="00E26552" w:rsidRDefault="008C2D0B">
            <w:pPr>
              <w:rPr>
                <w:bCs/>
                <w:sz w:val="18"/>
                <w:szCs w:val="18"/>
              </w:rPr>
            </w:pPr>
            <w:r>
              <w:rPr>
                <w:bCs/>
                <w:sz w:val="18"/>
                <w:szCs w:val="18"/>
                <w:lang w:val="en-US"/>
              </w:rPr>
              <w:t>31.12.2003</w:t>
            </w:r>
          </w:p>
        </w:tc>
        <w:tc>
          <w:tcPr>
            <w:tcW w:w="1191" w:type="dxa"/>
            <w:vMerge w:val="restart"/>
            <w:vAlign w:val="center"/>
          </w:tcPr>
          <w:p w14:paraId="0D386C34" w14:textId="77777777" w:rsidR="00E26552" w:rsidRDefault="008C2D0B">
            <w:pPr>
              <w:rPr>
                <w:bCs/>
                <w:sz w:val="18"/>
                <w:szCs w:val="18"/>
              </w:rPr>
            </w:pPr>
            <w:r>
              <w:rPr>
                <w:bCs/>
                <w:sz w:val="18"/>
                <w:szCs w:val="18"/>
                <w:lang w:val="en-US"/>
              </w:rPr>
              <w:t>15.10.2015</w:t>
            </w:r>
          </w:p>
        </w:tc>
      </w:tr>
      <w:tr w:rsidR="00E26552" w14:paraId="0D386C3C" w14:textId="77777777">
        <w:trPr>
          <w:trHeight w:val="272"/>
        </w:trPr>
        <w:tc>
          <w:tcPr>
            <w:tcW w:w="2488" w:type="dxa"/>
            <w:vMerge/>
            <w:vAlign w:val="center"/>
          </w:tcPr>
          <w:p w14:paraId="0D386C36" w14:textId="77777777" w:rsidR="00E26552" w:rsidRDefault="00E26552">
            <w:pPr>
              <w:rPr>
                <w:sz w:val="18"/>
                <w:szCs w:val="18"/>
              </w:rPr>
            </w:pPr>
          </w:p>
        </w:tc>
        <w:tc>
          <w:tcPr>
            <w:tcW w:w="1170" w:type="dxa"/>
            <w:vMerge/>
            <w:vAlign w:val="center"/>
          </w:tcPr>
          <w:p w14:paraId="0D386C37" w14:textId="77777777" w:rsidR="00E26552" w:rsidRDefault="00E26552">
            <w:pPr>
              <w:rPr>
                <w:sz w:val="18"/>
                <w:szCs w:val="18"/>
              </w:rPr>
            </w:pPr>
          </w:p>
        </w:tc>
        <w:tc>
          <w:tcPr>
            <w:tcW w:w="630" w:type="dxa"/>
            <w:vMerge/>
            <w:vAlign w:val="center"/>
          </w:tcPr>
          <w:p w14:paraId="0D386C38" w14:textId="77777777" w:rsidR="00E26552" w:rsidRDefault="00E26552">
            <w:pPr>
              <w:rPr>
                <w:sz w:val="18"/>
                <w:szCs w:val="18"/>
              </w:rPr>
            </w:pPr>
          </w:p>
        </w:tc>
        <w:tc>
          <w:tcPr>
            <w:tcW w:w="1620" w:type="dxa"/>
            <w:tcBorders>
              <w:top w:val="single" w:sz="4" w:space="0" w:color="auto"/>
              <w:left w:val="nil"/>
              <w:bottom w:val="single" w:sz="4" w:space="0" w:color="auto"/>
            </w:tcBorders>
            <w:vAlign w:val="center"/>
          </w:tcPr>
          <w:p w14:paraId="0D386C39" w14:textId="77777777" w:rsidR="00E26552" w:rsidRDefault="008C2D0B">
            <w:pPr>
              <w:rPr>
                <w:bCs/>
                <w:sz w:val="18"/>
                <w:szCs w:val="18"/>
              </w:rPr>
            </w:pPr>
            <w:r>
              <w:rPr>
                <w:bCs/>
                <w:sz w:val="18"/>
                <w:szCs w:val="18"/>
                <w:lang w:val="en-US"/>
              </w:rPr>
              <w:t>DE000SLA1DX7</w:t>
            </w:r>
          </w:p>
        </w:tc>
        <w:tc>
          <w:tcPr>
            <w:tcW w:w="1260" w:type="dxa"/>
            <w:vMerge/>
            <w:tcBorders>
              <w:bottom w:val="single" w:sz="4" w:space="0" w:color="auto"/>
            </w:tcBorders>
            <w:vAlign w:val="center"/>
          </w:tcPr>
          <w:p w14:paraId="0D386C3A" w14:textId="77777777" w:rsidR="00E26552" w:rsidRDefault="00E26552">
            <w:pPr>
              <w:rPr>
                <w:bCs/>
                <w:sz w:val="18"/>
                <w:szCs w:val="18"/>
              </w:rPr>
            </w:pPr>
          </w:p>
        </w:tc>
        <w:tc>
          <w:tcPr>
            <w:tcW w:w="1191" w:type="dxa"/>
            <w:vMerge/>
            <w:tcBorders>
              <w:bottom w:val="single" w:sz="4" w:space="0" w:color="auto"/>
            </w:tcBorders>
            <w:vAlign w:val="center"/>
          </w:tcPr>
          <w:p w14:paraId="0D386C3B" w14:textId="77777777" w:rsidR="00E26552" w:rsidRDefault="00E26552">
            <w:pPr>
              <w:rPr>
                <w:bCs/>
                <w:sz w:val="18"/>
                <w:szCs w:val="18"/>
              </w:rPr>
            </w:pPr>
          </w:p>
        </w:tc>
      </w:tr>
    </w:tbl>
    <w:p w14:paraId="0D386C3D" w14:textId="77777777" w:rsidR="00E26552" w:rsidRDefault="008C2D0B">
      <w:pPr>
        <w:pStyle w:val="Heading2"/>
      </w:pPr>
      <w:bookmarkStart w:id="3726" w:name="_Toc522772462"/>
      <w:r>
        <w:t>Index Descriptions</w:t>
      </w:r>
      <w:bookmarkEnd w:id="3726"/>
    </w:p>
    <w:p w14:paraId="0D386C3E" w14:textId="77777777" w:rsidR="00E26552" w:rsidRDefault="008C2D0B">
      <w:pPr>
        <w:pStyle w:val="ListParagraph"/>
      </w:pPr>
      <w:r>
        <w:t xml:space="preserve">ROBOT, ROBOTPR, ROBO, and ROBOTR benchmark the entire value chain of robotics, automation, and enabling technologies across 12 sub sectors and over 15 </w:t>
      </w:r>
      <w:r>
        <w:t>geographies.</w:t>
      </w:r>
    </w:p>
    <w:p w14:paraId="0D386C3F" w14:textId="77777777" w:rsidR="00E26552" w:rsidRDefault="008C2D0B">
      <w:pPr>
        <w:pStyle w:val="ListParagraph"/>
      </w:pPr>
      <w:r>
        <w:t>ROBOYN and ROBOYNPR benchmark the entire value chain of robotics, automation, and enabling technologies across 12 sub sectors and over 15 geographies, with returns hedged to YEN.</w:t>
      </w:r>
    </w:p>
    <w:p w14:paraId="0D386C40" w14:textId="77777777" w:rsidR="00E26552" w:rsidRDefault="008C2D0B">
      <w:pPr>
        <w:pStyle w:val="ListParagraph"/>
      </w:pPr>
      <w:r>
        <w:t>ROBOJP and ROBOJPPR focus on ROBOT members that are listed on el</w:t>
      </w:r>
      <w:r>
        <w:t>igible Japanese exchanges.</w:t>
      </w:r>
    </w:p>
    <w:p w14:paraId="0D386C41" w14:textId="77777777" w:rsidR="00E26552" w:rsidRDefault="008C2D0B">
      <w:pPr>
        <w:pStyle w:val="ListParagraph"/>
      </w:pPr>
      <w:r>
        <w:t>The ROBO Global</w:t>
      </w:r>
      <w:r>
        <w:rPr>
          <w:vertAlign w:val="superscript"/>
        </w:rPr>
        <w:t>®</w:t>
      </w:r>
      <w:r>
        <w:t xml:space="preserve"> Robotics, Automation and AI High Revenue Index benchmarks well established leading Robotics, Automation and AI companies, whose core business is directly related to those activities. Typically, they operate on a </w:t>
      </w:r>
      <w:r>
        <w:t>global scale.</w:t>
      </w:r>
    </w:p>
    <w:p w14:paraId="0D386C42" w14:textId="77777777" w:rsidR="00E26552" w:rsidRDefault="008C2D0B">
      <w:pPr>
        <w:pStyle w:val="ListParagraph"/>
      </w:pPr>
      <w:r>
        <w:t>The ROBO Global</w:t>
      </w:r>
      <w:r>
        <w:rPr>
          <w:vertAlign w:val="superscript"/>
        </w:rPr>
        <w:t>®</w:t>
      </w:r>
      <w:r>
        <w:t xml:space="preserve"> Robotics, Automation and AI Growing Revenue Index benchmarks companies that have a distinct portion of their business and revenue derived from Robotics, Automation and AI, and the potential to grow within this space through i</w:t>
      </w:r>
      <w:r>
        <w:t>nnovation and/or market adoption of their products and/or services.</w:t>
      </w:r>
    </w:p>
    <w:p w14:paraId="0D386C43" w14:textId="77777777" w:rsidR="00E26552" w:rsidRDefault="008C2D0B">
      <w:pPr>
        <w:pStyle w:val="ListParagraph"/>
      </w:pPr>
      <w:r>
        <w:t>The ROBO Global</w:t>
      </w:r>
      <w:r>
        <w:rPr>
          <w:vertAlign w:val="superscript"/>
        </w:rPr>
        <w:t>®</w:t>
      </w:r>
      <w:r>
        <w:t xml:space="preserve"> Robotics, Automation and AI Technology, and ROBO Global</w:t>
      </w:r>
      <w:r>
        <w:rPr>
          <w:vertAlign w:val="superscript"/>
        </w:rPr>
        <w:t>®</w:t>
      </w:r>
      <w:r>
        <w:t xml:space="preserve"> Robotics, Automation and AI Applications Indices focus on companies whose Robotics, Automation and AI activities a</w:t>
      </w:r>
      <w:r>
        <w:t>re focussed in those respective sectors.</w:t>
      </w:r>
    </w:p>
    <w:p w14:paraId="0D386C44" w14:textId="77777777" w:rsidR="00E26552" w:rsidRDefault="008C2D0B">
      <w:pPr>
        <w:pStyle w:val="ListParagraph"/>
      </w:pPr>
      <w:r>
        <w:lastRenderedPageBreak/>
        <w:t>The ROBO Global</w:t>
      </w:r>
      <w:r>
        <w:rPr>
          <w:vertAlign w:val="superscript"/>
        </w:rPr>
        <w:t>®</w:t>
      </w:r>
      <w:r>
        <w:t xml:space="preserve"> Robotics and Automation UCITS Hedged to Yen Index benchmarks the performance of the ROBO Global Robotics and Automation UCITS Price Index, hedged into Yen.</w:t>
      </w:r>
    </w:p>
    <w:p w14:paraId="0D386C45" w14:textId="77777777" w:rsidR="00E26552" w:rsidRDefault="008C2D0B">
      <w:pPr>
        <w:pStyle w:val="ListParagraph"/>
      </w:pPr>
      <w:r>
        <w:t>The ROBO Global</w:t>
      </w:r>
      <w:r>
        <w:rPr>
          <w:vertAlign w:val="superscript"/>
        </w:rPr>
        <w:t>®</w:t>
      </w:r>
      <w:r>
        <w:t xml:space="preserve"> Robotics, Automation &amp; AI</w:t>
      </w:r>
      <w:r>
        <w:t xml:space="preserve"> Hedged to Yen, Hedged to USD, Hedged to EUR and Hedged to GBP Indices benchmark the performance of the ROBO Global</w:t>
      </w:r>
      <w:r>
        <w:rPr>
          <w:vertAlign w:val="superscript"/>
        </w:rPr>
        <w:t>®</w:t>
      </w:r>
      <w:r>
        <w:t xml:space="preserve"> Robotics and Automation Price Index, hedged into those currencies.</w:t>
      </w:r>
    </w:p>
    <w:p w14:paraId="0D386C46" w14:textId="77777777" w:rsidR="00E26552" w:rsidRDefault="008C2D0B">
      <w:pPr>
        <w:pStyle w:val="ListParagraph"/>
      </w:pPr>
      <w:r>
        <w:t>The ROBO Global</w:t>
      </w:r>
      <w:r>
        <w:rPr>
          <w:vertAlign w:val="superscript"/>
        </w:rPr>
        <w:t>®</w:t>
      </w:r>
      <w:r>
        <w:t xml:space="preserve"> Robotics, Automation and AI North America, World Ex-Nor</w:t>
      </w:r>
      <w:r>
        <w:t>th America, EMEA, Asia and Japan Indices benchmark Robotics, Automation and AI companies whose domicile is within those regions.</w:t>
      </w:r>
    </w:p>
    <w:p w14:paraId="0D386C47" w14:textId="77777777" w:rsidR="00E26552" w:rsidRDefault="008C2D0B">
      <w:pPr>
        <w:pStyle w:val="Heading2"/>
      </w:pPr>
      <w:bookmarkStart w:id="3727" w:name="_Toc522772463"/>
      <w:r>
        <w:t>Review Schedule</w:t>
      </w:r>
      <w:bookmarkEnd w:id="3727"/>
    </w:p>
    <w:p w14:paraId="0D386C48" w14:textId="77777777" w:rsidR="00E26552" w:rsidRDefault="008C2D0B">
      <w:pPr>
        <w:pStyle w:val="ListParagraph"/>
      </w:pPr>
      <w:r>
        <w:t>The indices in the ROBO Global</w:t>
      </w:r>
      <w:r>
        <w:rPr>
          <w:vertAlign w:val="superscript"/>
        </w:rPr>
        <w:t>®</w:t>
      </w:r>
      <w:r>
        <w:t xml:space="preserve"> Robotics, Automation and AI Index Series are reviewed quarterly in March, June,</w:t>
      </w:r>
      <w:r>
        <w:t xml:space="preserve"> September and December, according to the following schedule:</w:t>
      </w:r>
    </w:p>
    <w:p w14:paraId="0D386C49" w14:textId="77777777" w:rsidR="00E26552" w:rsidRDefault="008C2D0B">
      <w:pPr>
        <w:pStyle w:val="Bullets"/>
      </w:pPr>
      <w:r>
        <w:t>ROBO Global</w:t>
      </w:r>
      <w:r>
        <w:rPr>
          <w:vertAlign w:val="superscript"/>
        </w:rPr>
        <w:t>®</w:t>
      </w:r>
      <w:r>
        <w:t xml:space="preserve"> Industry Classifications are fixed two days before the first Friday of March, June, September or December.</w:t>
      </w:r>
    </w:p>
    <w:p w14:paraId="0D386C4A" w14:textId="77777777" w:rsidR="00E26552" w:rsidRDefault="008C2D0B">
      <w:pPr>
        <w:pStyle w:val="Bullets"/>
      </w:pPr>
      <w:r>
        <w:t>Constituent market data is taken from the close of business on the determi</w:t>
      </w:r>
      <w:r>
        <w:t xml:space="preserve">nation date, which is 14 calendar days before the third Friday of March, June, September or December. </w:t>
      </w:r>
    </w:p>
    <w:p w14:paraId="0D386C4B" w14:textId="77777777" w:rsidR="00E26552" w:rsidRDefault="008C2D0B">
      <w:pPr>
        <w:pStyle w:val="Bullets"/>
      </w:pPr>
      <w:r>
        <w:t>Reviews are implemented on the rebalance date, which is the third Friday of March, June, September or December.</w:t>
      </w:r>
    </w:p>
    <w:p w14:paraId="0D386C4C" w14:textId="77777777" w:rsidR="00E26552" w:rsidRDefault="008C2D0B">
      <w:pPr>
        <w:pStyle w:val="Heading2"/>
      </w:pPr>
      <w:bookmarkStart w:id="3728" w:name="_Toc522772464"/>
      <w:r>
        <w:t>Constituent Selection</w:t>
      </w:r>
      <w:bookmarkEnd w:id="3728"/>
    </w:p>
    <w:p w14:paraId="0D386C4D" w14:textId="77777777" w:rsidR="00E26552" w:rsidRDefault="008C2D0B">
      <w:pPr>
        <w:pStyle w:val="ListParagraph"/>
      </w:pPr>
      <w:r>
        <w:t xml:space="preserve">The ROBO </w:t>
      </w:r>
      <w:r>
        <w:t>Global</w:t>
      </w:r>
      <w:r>
        <w:rPr>
          <w:vertAlign w:val="superscript"/>
        </w:rPr>
        <w:t>®</w:t>
      </w:r>
      <w:r>
        <w:t xml:space="preserve"> Robotics and Automation Price Index comprises a minimum of 65 index constituents with at least 15 “bellwether” stocks and 45 “non-bellwether” stocks. The Index Management Committee retains the right to reduce the eligibility requirements above if f</w:t>
      </w:r>
      <w:r>
        <w:t>ewer than this number are available, until the required number of constituents are eligible.</w:t>
      </w:r>
    </w:p>
    <w:p w14:paraId="0D386C4E" w14:textId="77777777" w:rsidR="00E26552" w:rsidRDefault="008C2D0B">
      <w:pPr>
        <w:pStyle w:val="ListParagraph"/>
      </w:pPr>
      <w:r>
        <w:t>The ROBO Global</w:t>
      </w:r>
      <w:r>
        <w:rPr>
          <w:vertAlign w:val="superscript"/>
        </w:rPr>
        <w:t>®</w:t>
      </w:r>
      <w:r>
        <w:t xml:space="preserve"> Robotics and Automation Price Index has a maximum of 200 index constituents with a cap of 80 “bellwether” stocks and 120 “non-bellwether” stocks.</w:t>
      </w:r>
      <w:r>
        <w:rPr>
          <w:rFonts w:eastAsia="Times New Roman"/>
        </w:rPr>
        <w:t xml:space="preserve"> </w:t>
      </w:r>
      <w:r>
        <w:rPr>
          <w:rFonts w:eastAsia="Times New Roman"/>
        </w:rPr>
        <w:t xml:space="preserve">If a greater number are eligible, the relevant number of constituents from each category are selected in reverse order of market capitalisation. </w:t>
      </w:r>
    </w:p>
    <w:p w14:paraId="0D386C4F" w14:textId="77777777" w:rsidR="00E26552" w:rsidRDefault="008C2D0B">
      <w:pPr>
        <w:pStyle w:val="ListParagraph"/>
      </w:pPr>
      <w:r>
        <w:t>If the above constraints are met, the ROBO Global</w:t>
      </w:r>
      <w:r>
        <w:rPr>
          <w:vertAlign w:val="superscript"/>
        </w:rPr>
        <w:t>®</w:t>
      </w:r>
      <w:r>
        <w:t xml:space="preserve"> Robotics and Automation Price Index comprises all remaining</w:t>
      </w:r>
      <w:r>
        <w:t xml:space="preserve"> eligible constituents.</w:t>
      </w:r>
    </w:p>
    <w:p w14:paraId="0D386C50" w14:textId="77777777" w:rsidR="00E26552" w:rsidRDefault="008C2D0B">
      <w:pPr>
        <w:pStyle w:val="ListParagraph"/>
      </w:pPr>
      <w:r>
        <w:t>Constituents of the remaining ROBO Global</w:t>
      </w:r>
      <w:r>
        <w:rPr>
          <w:vertAlign w:val="superscript"/>
        </w:rPr>
        <w:t>®</w:t>
      </w:r>
      <w:r>
        <w:t xml:space="preserve"> Indices are selected automatically from the constituent stocks of the ROBO Global</w:t>
      </w:r>
      <w:r>
        <w:rPr>
          <w:vertAlign w:val="superscript"/>
        </w:rPr>
        <w:t>®</w:t>
      </w:r>
      <w:r>
        <w:t xml:space="preserve"> Robotics and Automation Price Index (“the universe index”), as per the following table: </w:t>
      </w:r>
    </w:p>
    <w:p w14:paraId="0D386C51" w14:textId="77777777" w:rsidR="00E26552" w:rsidRDefault="008C2D0B">
      <w:pPr>
        <w:spacing w:after="160" w:line="259" w:lineRule="auto"/>
        <w:rPr>
          <w:rFonts w:cstheme="minorBidi"/>
          <w:lang w:eastAsia="en-US"/>
        </w:rPr>
      </w:pPr>
      <w:r>
        <w:br w:type="page"/>
      </w:r>
    </w:p>
    <w:tbl>
      <w:tblPr>
        <w:tblStyle w:val="TableGrid0"/>
        <w:tblW w:w="8500" w:type="dxa"/>
        <w:tblInd w:w="567" w:type="dxa"/>
        <w:tblLayout w:type="fixed"/>
        <w:tblLook w:val="04A0" w:firstRow="1" w:lastRow="0" w:firstColumn="1" w:lastColumn="0" w:noHBand="0" w:noVBand="1"/>
      </w:tblPr>
      <w:tblGrid>
        <w:gridCol w:w="1980"/>
        <w:gridCol w:w="2551"/>
        <w:gridCol w:w="1276"/>
        <w:gridCol w:w="1418"/>
        <w:gridCol w:w="1275"/>
      </w:tblGrid>
      <w:tr w:rsidR="00E26552" w14:paraId="0D386C57" w14:textId="77777777">
        <w:trPr>
          <w:trHeight w:val="450"/>
        </w:trPr>
        <w:tc>
          <w:tcPr>
            <w:tcW w:w="1980" w:type="dxa"/>
            <w:vMerge w:val="restart"/>
            <w:vAlign w:val="center"/>
          </w:tcPr>
          <w:p w14:paraId="0D386C52" w14:textId="77777777" w:rsidR="00E26552" w:rsidRDefault="008C2D0B">
            <w:pPr>
              <w:rPr>
                <w:b/>
                <w:sz w:val="18"/>
                <w:szCs w:val="18"/>
              </w:rPr>
            </w:pPr>
            <w:r>
              <w:rPr>
                <w:b/>
                <w:sz w:val="18"/>
                <w:szCs w:val="18"/>
              </w:rPr>
              <w:lastRenderedPageBreak/>
              <w:t xml:space="preserve">Index </w:t>
            </w:r>
            <w:r>
              <w:rPr>
                <w:b/>
                <w:sz w:val="18"/>
                <w:szCs w:val="18"/>
              </w:rPr>
              <w:t>(Both price &amp; net total return indices)</w:t>
            </w:r>
          </w:p>
        </w:tc>
        <w:tc>
          <w:tcPr>
            <w:tcW w:w="2551" w:type="dxa"/>
            <w:vMerge w:val="restart"/>
            <w:vAlign w:val="center"/>
          </w:tcPr>
          <w:p w14:paraId="0D386C53" w14:textId="77777777" w:rsidR="00E26552" w:rsidRDefault="008C2D0B">
            <w:pPr>
              <w:rPr>
                <w:b/>
                <w:sz w:val="18"/>
                <w:szCs w:val="18"/>
              </w:rPr>
            </w:pPr>
            <w:r>
              <w:rPr>
                <w:b/>
                <w:sz w:val="18"/>
                <w:szCs w:val="18"/>
              </w:rPr>
              <w:t>Constituent Eligibility</w:t>
            </w:r>
          </w:p>
        </w:tc>
        <w:tc>
          <w:tcPr>
            <w:tcW w:w="1276" w:type="dxa"/>
            <w:vMerge w:val="restart"/>
            <w:vAlign w:val="center"/>
          </w:tcPr>
          <w:p w14:paraId="0D386C54" w14:textId="77777777" w:rsidR="00E26552" w:rsidRDefault="008C2D0B">
            <w:pPr>
              <w:rPr>
                <w:b/>
                <w:sz w:val="18"/>
                <w:szCs w:val="18"/>
              </w:rPr>
            </w:pPr>
            <w:r>
              <w:rPr>
                <w:b/>
                <w:sz w:val="18"/>
                <w:szCs w:val="18"/>
              </w:rPr>
              <w:t>Weighting Method</w:t>
            </w:r>
          </w:p>
        </w:tc>
        <w:tc>
          <w:tcPr>
            <w:tcW w:w="1418" w:type="dxa"/>
            <w:vAlign w:val="center"/>
          </w:tcPr>
          <w:p w14:paraId="0D386C55" w14:textId="77777777" w:rsidR="00E26552" w:rsidRDefault="008C2D0B">
            <w:pPr>
              <w:rPr>
                <w:b/>
                <w:sz w:val="18"/>
                <w:szCs w:val="18"/>
              </w:rPr>
            </w:pPr>
            <w:r>
              <w:rPr>
                <w:b/>
                <w:sz w:val="18"/>
                <w:szCs w:val="18"/>
              </w:rPr>
              <w:t>New Component Size Requirement</w:t>
            </w:r>
          </w:p>
        </w:tc>
        <w:tc>
          <w:tcPr>
            <w:tcW w:w="1275" w:type="dxa"/>
            <w:vAlign w:val="center"/>
          </w:tcPr>
          <w:p w14:paraId="0D386C56" w14:textId="77777777" w:rsidR="00E26552" w:rsidRDefault="008C2D0B">
            <w:pPr>
              <w:rPr>
                <w:b/>
                <w:sz w:val="18"/>
                <w:szCs w:val="18"/>
              </w:rPr>
            </w:pPr>
            <w:r>
              <w:rPr>
                <w:b/>
                <w:sz w:val="18"/>
                <w:szCs w:val="18"/>
              </w:rPr>
              <w:t>New Component Liquidity Requirement</w:t>
            </w:r>
          </w:p>
        </w:tc>
      </w:tr>
      <w:tr w:rsidR="00E26552" w14:paraId="0D386C5D" w14:textId="77777777">
        <w:trPr>
          <w:trHeight w:val="493"/>
        </w:trPr>
        <w:tc>
          <w:tcPr>
            <w:tcW w:w="1980" w:type="dxa"/>
            <w:vMerge/>
            <w:vAlign w:val="center"/>
          </w:tcPr>
          <w:p w14:paraId="0D386C58" w14:textId="77777777" w:rsidR="00E26552" w:rsidRDefault="00E26552">
            <w:pPr>
              <w:rPr>
                <w:b/>
                <w:sz w:val="18"/>
                <w:szCs w:val="18"/>
              </w:rPr>
            </w:pPr>
          </w:p>
        </w:tc>
        <w:tc>
          <w:tcPr>
            <w:tcW w:w="2551" w:type="dxa"/>
            <w:vMerge/>
            <w:vAlign w:val="center"/>
          </w:tcPr>
          <w:p w14:paraId="0D386C59" w14:textId="77777777" w:rsidR="00E26552" w:rsidRDefault="00E26552">
            <w:pPr>
              <w:rPr>
                <w:b/>
                <w:sz w:val="18"/>
                <w:szCs w:val="18"/>
              </w:rPr>
            </w:pPr>
          </w:p>
        </w:tc>
        <w:tc>
          <w:tcPr>
            <w:tcW w:w="1276" w:type="dxa"/>
            <w:vMerge/>
          </w:tcPr>
          <w:p w14:paraId="0D386C5A" w14:textId="77777777" w:rsidR="00E26552" w:rsidRDefault="00E26552">
            <w:pPr>
              <w:rPr>
                <w:b/>
                <w:sz w:val="18"/>
                <w:szCs w:val="18"/>
              </w:rPr>
            </w:pPr>
          </w:p>
        </w:tc>
        <w:tc>
          <w:tcPr>
            <w:tcW w:w="1418" w:type="dxa"/>
            <w:vMerge w:val="restart"/>
            <w:vAlign w:val="center"/>
          </w:tcPr>
          <w:p w14:paraId="0D386C5B" w14:textId="77777777" w:rsidR="00E26552" w:rsidRDefault="008C2D0B">
            <w:pPr>
              <w:rPr>
                <w:b/>
                <w:sz w:val="18"/>
                <w:szCs w:val="18"/>
              </w:rPr>
            </w:pPr>
            <w:r>
              <w:rPr>
                <w:b/>
                <w:sz w:val="18"/>
                <w:szCs w:val="18"/>
              </w:rPr>
              <w:t>Existing Component Size Requirement</w:t>
            </w:r>
          </w:p>
        </w:tc>
        <w:tc>
          <w:tcPr>
            <w:tcW w:w="1275" w:type="dxa"/>
            <w:vAlign w:val="center"/>
          </w:tcPr>
          <w:p w14:paraId="0D386C5C" w14:textId="77777777" w:rsidR="00E26552" w:rsidRDefault="008C2D0B">
            <w:pPr>
              <w:rPr>
                <w:b/>
                <w:sz w:val="18"/>
                <w:szCs w:val="18"/>
              </w:rPr>
            </w:pPr>
            <w:r>
              <w:rPr>
                <w:b/>
                <w:sz w:val="18"/>
                <w:szCs w:val="18"/>
              </w:rPr>
              <w:t>Liquidity warning level</w:t>
            </w:r>
          </w:p>
        </w:tc>
      </w:tr>
      <w:tr w:rsidR="00E26552" w14:paraId="0D386C63" w14:textId="77777777">
        <w:trPr>
          <w:trHeight w:hRule="exact" w:val="702"/>
        </w:trPr>
        <w:tc>
          <w:tcPr>
            <w:tcW w:w="1980" w:type="dxa"/>
            <w:vMerge/>
            <w:vAlign w:val="center"/>
          </w:tcPr>
          <w:p w14:paraId="0D386C5E" w14:textId="77777777" w:rsidR="00E26552" w:rsidRDefault="00E26552">
            <w:pPr>
              <w:rPr>
                <w:b/>
                <w:sz w:val="18"/>
                <w:szCs w:val="18"/>
              </w:rPr>
            </w:pPr>
          </w:p>
        </w:tc>
        <w:tc>
          <w:tcPr>
            <w:tcW w:w="2551" w:type="dxa"/>
            <w:vMerge/>
            <w:vAlign w:val="center"/>
          </w:tcPr>
          <w:p w14:paraId="0D386C5F" w14:textId="77777777" w:rsidR="00E26552" w:rsidRDefault="00E26552">
            <w:pPr>
              <w:rPr>
                <w:b/>
                <w:sz w:val="18"/>
                <w:szCs w:val="18"/>
              </w:rPr>
            </w:pPr>
          </w:p>
        </w:tc>
        <w:tc>
          <w:tcPr>
            <w:tcW w:w="1276" w:type="dxa"/>
            <w:vMerge/>
          </w:tcPr>
          <w:p w14:paraId="0D386C60" w14:textId="77777777" w:rsidR="00E26552" w:rsidRDefault="00E26552">
            <w:pPr>
              <w:rPr>
                <w:b/>
                <w:sz w:val="18"/>
                <w:szCs w:val="18"/>
              </w:rPr>
            </w:pPr>
          </w:p>
        </w:tc>
        <w:tc>
          <w:tcPr>
            <w:tcW w:w="1418" w:type="dxa"/>
            <w:vMerge/>
            <w:vAlign w:val="center"/>
          </w:tcPr>
          <w:p w14:paraId="0D386C61" w14:textId="77777777" w:rsidR="00E26552" w:rsidRDefault="00E26552">
            <w:pPr>
              <w:rPr>
                <w:b/>
                <w:sz w:val="18"/>
                <w:szCs w:val="18"/>
              </w:rPr>
            </w:pPr>
          </w:p>
        </w:tc>
        <w:tc>
          <w:tcPr>
            <w:tcW w:w="1275" w:type="dxa"/>
            <w:vAlign w:val="center"/>
          </w:tcPr>
          <w:p w14:paraId="0D386C62" w14:textId="77777777" w:rsidR="00E26552" w:rsidRDefault="008C2D0B">
            <w:pPr>
              <w:rPr>
                <w:b/>
                <w:sz w:val="18"/>
                <w:szCs w:val="18"/>
              </w:rPr>
            </w:pPr>
            <w:r>
              <w:rPr>
                <w:b/>
                <w:sz w:val="18"/>
                <w:szCs w:val="18"/>
              </w:rPr>
              <w:t>Liquidity removal level</w:t>
            </w:r>
          </w:p>
        </w:tc>
      </w:tr>
      <w:tr w:rsidR="00E26552" w14:paraId="0D386C68" w14:textId="77777777">
        <w:trPr>
          <w:trHeight w:hRule="exact" w:val="376"/>
        </w:trPr>
        <w:tc>
          <w:tcPr>
            <w:tcW w:w="4531" w:type="dxa"/>
            <w:gridSpan w:val="2"/>
            <w:shd w:val="clear" w:color="auto" w:fill="F2F2F2" w:themeFill="background1" w:themeFillShade="F2"/>
            <w:vAlign w:val="center"/>
          </w:tcPr>
          <w:p w14:paraId="0D386C64" w14:textId="77777777" w:rsidR="00E26552" w:rsidRDefault="008C2D0B">
            <w:pPr>
              <w:rPr>
                <w:b/>
                <w:sz w:val="18"/>
                <w:szCs w:val="18"/>
              </w:rPr>
            </w:pPr>
            <w:r>
              <w:rPr>
                <w:b/>
                <w:sz w:val="18"/>
                <w:szCs w:val="18"/>
              </w:rPr>
              <w:t xml:space="preserve">ROBO </w:t>
            </w:r>
            <w:r>
              <w:rPr>
                <w:b/>
                <w:sz w:val="18"/>
                <w:szCs w:val="18"/>
              </w:rPr>
              <w:t>GLOBAL</w:t>
            </w:r>
            <w:r>
              <w:rPr>
                <w:sz w:val="18"/>
                <w:szCs w:val="18"/>
                <w:vertAlign w:val="superscript"/>
              </w:rPr>
              <w:t>®</w:t>
            </w:r>
            <w:r>
              <w:rPr>
                <w:b/>
                <w:sz w:val="18"/>
                <w:szCs w:val="18"/>
              </w:rPr>
              <w:t xml:space="preserve"> PRIMARY INDEX SERIES</w:t>
            </w:r>
          </w:p>
        </w:tc>
        <w:tc>
          <w:tcPr>
            <w:tcW w:w="1276" w:type="dxa"/>
            <w:shd w:val="clear" w:color="auto" w:fill="F2F2F2" w:themeFill="background1" w:themeFillShade="F2"/>
          </w:tcPr>
          <w:p w14:paraId="0D386C65" w14:textId="77777777" w:rsidR="00E26552" w:rsidRDefault="00E26552">
            <w:pPr>
              <w:rPr>
                <w:b/>
                <w:sz w:val="18"/>
                <w:szCs w:val="18"/>
              </w:rPr>
            </w:pPr>
          </w:p>
        </w:tc>
        <w:tc>
          <w:tcPr>
            <w:tcW w:w="1418" w:type="dxa"/>
            <w:shd w:val="clear" w:color="auto" w:fill="F2F2F2" w:themeFill="background1" w:themeFillShade="F2"/>
            <w:vAlign w:val="center"/>
          </w:tcPr>
          <w:p w14:paraId="0D386C66" w14:textId="77777777" w:rsidR="00E26552" w:rsidRDefault="00E26552">
            <w:pPr>
              <w:rPr>
                <w:b/>
                <w:sz w:val="18"/>
                <w:szCs w:val="18"/>
              </w:rPr>
            </w:pPr>
          </w:p>
        </w:tc>
        <w:tc>
          <w:tcPr>
            <w:tcW w:w="1275" w:type="dxa"/>
            <w:shd w:val="clear" w:color="auto" w:fill="F2F2F2" w:themeFill="background1" w:themeFillShade="F2"/>
            <w:vAlign w:val="center"/>
          </w:tcPr>
          <w:p w14:paraId="0D386C67" w14:textId="77777777" w:rsidR="00E26552" w:rsidRDefault="00E26552">
            <w:pPr>
              <w:rPr>
                <w:b/>
                <w:sz w:val="18"/>
                <w:szCs w:val="18"/>
              </w:rPr>
            </w:pPr>
          </w:p>
        </w:tc>
      </w:tr>
      <w:tr w:rsidR="00E26552" w14:paraId="0D386C6E" w14:textId="77777777">
        <w:trPr>
          <w:trHeight w:val="450"/>
        </w:trPr>
        <w:tc>
          <w:tcPr>
            <w:tcW w:w="1980" w:type="dxa"/>
            <w:vMerge w:val="restart"/>
            <w:vAlign w:val="center"/>
          </w:tcPr>
          <w:p w14:paraId="0D386C69"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and Automation Price Index</w:t>
            </w:r>
          </w:p>
        </w:tc>
        <w:tc>
          <w:tcPr>
            <w:tcW w:w="2551" w:type="dxa"/>
            <w:vMerge w:val="restart"/>
            <w:vAlign w:val="center"/>
          </w:tcPr>
          <w:p w14:paraId="0D386C6A" w14:textId="77777777" w:rsidR="00E26552" w:rsidRDefault="008C2D0B">
            <w:pPr>
              <w:rPr>
                <w:sz w:val="18"/>
                <w:szCs w:val="18"/>
              </w:rPr>
            </w:pPr>
            <w:r>
              <w:rPr>
                <w:sz w:val="18"/>
                <w:szCs w:val="18"/>
              </w:rPr>
              <w:t>As described in 8.14 – 8.16 above.</w:t>
            </w:r>
          </w:p>
        </w:tc>
        <w:tc>
          <w:tcPr>
            <w:tcW w:w="1276" w:type="dxa"/>
            <w:vMerge w:val="restart"/>
          </w:tcPr>
          <w:p w14:paraId="0D386C6B" w14:textId="77777777" w:rsidR="00E26552" w:rsidRDefault="008C2D0B">
            <w:pPr>
              <w:rPr>
                <w:sz w:val="18"/>
                <w:szCs w:val="18"/>
              </w:rPr>
            </w:pPr>
            <w:r>
              <w:rPr>
                <w:sz w:val="18"/>
                <w:szCs w:val="18"/>
              </w:rPr>
              <w:t>Modified equal weighting</w:t>
            </w:r>
          </w:p>
        </w:tc>
        <w:tc>
          <w:tcPr>
            <w:tcW w:w="1418" w:type="dxa"/>
            <w:vAlign w:val="center"/>
          </w:tcPr>
          <w:p w14:paraId="0D386C6C" w14:textId="77777777" w:rsidR="00E26552" w:rsidRDefault="008C2D0B">
            <w:pPr>
              <w:rPr>
                <w:sz w:val="18"/>
                <w:szCs w:val="18"/>
              </w:rPr>
            </w:pPr>
            <w:r>
              <w:rPr>
                <w:sz w:val="18"/>
                <w:szCs w:val="18"/>
              </w:rPr>
              <w:t>$200,000,000</w:t>
            </w:r>
          </w:p>
        </w:tc>
        <w:tc>
          <w:tcPr>
            <w:tcW w:w="1275" w:type="dxa"/>
            <w:vAlign w:val="center"/>
          </w:tcPr>
          <w:p w14:paraId="0D386C6D" w14:textId="77777777" w:rsidR="00E26552" w:rsidRDefault="008C2D0B">
            <w:pPr>
              <w:rPr>
                <w:sz w:val="18"/>
                <w:szCs w:val="18"/>
              </w:rPr>
            </w:pPr>
            <w:r>
              <w:rPr>
                <w:sz w:val="18"/>
                <w:szCs w:val="18"/>
              </w:rPr>
              <w:t>$1,000,000</w:t>
            </w:r>
          </w:p>
        </w:tc>
      </w:tr>
      <w:tr w:rsidR="00E26552" w14:paraId="0D386C74" w14:textId="77777777">
        <w:trPr>
          <w:trHeight w:val="222"/>
        </w:trPr>
        <w:tc>
          <w:tcPr>
            <w:tcW w:w="1980" w:type="dxa"/>
            <w:vMerge/>
            <w:vAlign w:val="center"/>
          </w:tcPr>
          <w:p w14:paraId="0D386C6F" w14:textId="77777777" w:rsidR="00E26552" w:rsidRDefault="00E26552">
            <w:pPr>
              <w:rPr>
                <w:sz w:val="18"/>
                <w:szCs w:val="18"/>
              </w:rPr>
            </w:pPr>
          </w:p>
        </w:tc>
        <w:tc>
          <w:tcPr>
            <w:tcW w:w="2551" w:type="dxa"/>
            <w:vMerge/>
            <w:vAlign w:val="center"/>
          </w:tcPr>
          <w:p w14:paraId="0D386C70" w14:textId="77777777" w:rsidR="00E26552" w:rsidRDefault="00E26552">
            <w:pPr>
              <w:rPr>
                <w:sz w:val="18"/>
                <w:szCs w:val="18"/>
              </w:rPr>
            </w:pPr>
          </w:p>
        </w:tc>
        <w:tc>
          <w:tcPr>
            <w:tcW w:w="1276" w:type="dxa"/>
            <w:vMerge/>
          </w:tcPr>
          <w:p w14:paraId="0D386C71" w14:textId="77777777" w:rsidR="00E26552" w:rsidRDefault="00E26552">
            <w:pPr>
              <w:rPr>
                <w:sz w:val="18"/>
                <w:szCs w:val="18"/>
              </w:rPr>
            </w:pPr>
          </w:p>
        </w:tc>
        <w:tc>
          <w:tcPr>
            <w:tcW w:w="1418" w:type="dxa"/>
            <w:vMerge w:val="restart"/>
            <w:vAlign w:val="center"/>
          </w:tcPr>
          <w:p w14:paraId="0D386C72" w14:textId="77777777" w:rsidR="00E26552" w:rsidRDefault="008C2D0B">
            <w:pPr>
              <w:rPr>
                <w:sz w:val="18"/>
                <w:szCs w:val="18"/>
              </w:rPr>
            </w:pPr>
            <w:r>
              <w:rPr>
                <w:sz w:val="18"/>
                <w:szCs w:val="18"/>
              </w:rPr>
              <w:t>$100,000,000</w:t>
            </w:r>
          </w:p>
        </w:tc>
        <w:tc>
          <w:tcPr>
            <w:tcW w:w="1275" w:type="dxa"/>
            <w:vAlign w:val="center"/>
          </w:tcPr>
          <w:p w14:paraId="0D386C73" w14:textId="77777777" w:rsidR="00E26552" w:rsidRDefault="008C2D0B">
            <w:pPr>
              <w:rPr>
                <w:sz w:val="18"/>
                <w:szCs w:val="18"/>
              </w:rPr>
            </w:pPr>
            <w:r>
              <w:rPr>
                <w:sz w:val="18"/>
                <w:szCs w:val="18"/>
              </w:rPr>
              <w:t>$850,000</w:t>
            </w:r>
          </w:p>
        </w:tc>
      </w:tr>
      <w:tr w:rsidR="00E26552" w14:paraId="0D386C7A" w14:textId="77777777">
        <w:trPr>
          <w:trHeight w:hRule="exact" w:val="221"/>
        </w:trPr>
        <w:tc>
          <w:tcPr>
            <w:tcW w:w="1980" w:type="dxa"/>
            <w:vMerge/>
            <w:vAlign w:val="center"/>
          </w:tcPr>
          <w:p w14:paraId="0D386C75" w14:textId="77777777" w:rsidR="00E26552" w:rsidRDefault="00E26552">
            <w:pPr>
              <w:rPr>
                <w:sz w:val="18"/>
                <w:szCs w:val="18"/>
              </w:rPr>
            </w:pPr>
          </w:p>
        </w:tc>
        <w:tc>
          <w:tcPr>
            <w:tcW w:w="2551" w:type="dxa"/>
            <w:vMerge/>
            <w:vAlign w:val="center"/>
          </w:tcPr>
          <w:p w14:paraId="0D386C76" w14:textId="77777777" w:rsidR="00E26552" w:rsidRDefault="00E26552">
            <w:pPr>
              <w:rPr>
                <w:sz w:val="18"/>
                <w:szCs w:val="18"/>
              </w:rPr>
            </w:pPr>
          </w:p>
        </w:tc>
        <w:tc>
          <w:tcPr>
            <w:tcW w:w="1276" w:type="dxa"/>
            <w:vMerge/>
          </w:tcPr>
          <w:p w14:paraId="0D386C77" w14:textId="77777777" w:rsidR="00E26552" w:rsidRDefault="00E26552">
            <w:pPr>
              <w:rPr>
                <w:sz w:val="18"/>
                <w:szCs w:val="18"/>
              </w:rPr>
            </w:pPr>
          </w:p>
        </w:tc>
        <w:tc>
          <w:tcPr>
            <w:tcW w:w="1418" w:type="dxa"/>
            <w:vMerge/>
            <w:vAlign w:val="center"/>
          </w:tcPr>
          <w:p w14:paraId="0D386C78" w14:textId="77777777" w:rsidR="00E26552" w:rsidRDefault="00E26552">
            <w:pPr>
              <w:rPr>
                <w:sz w:val="18"/>
                <w:szCs w:val="18"/>
              </w:rPr>
            </w:pPr>
          </w:p>
        </w:tc>
        <w:tc>
          <w:tcPr>
            <w:tcW w:w="1275" w:type="dxa"/>
            <w:vAlign w:val="center"/>
          </w:tcPr>
          <w:p w14:paraId="0D386C79" w14:textId="77777777" w:rsidR="00E26552" w:rsidRDefault="008C2D0B">
            <w:pPr>
              <w:rPr>
                <w:sz w:val="18"/>
                <w:szCs w:val="18"/>
              </w:rPr>
            </w:pPr>
            <w:r>
              <w:rPr>
                <w:sz w:val="18"/>
                <w:szCs w:val="18"/>
              </w:rPr>
              <w:t>$700,000</w:t>
            </w:r>
          </w:p>
        </w:tc>
      </w:tr>
      <w:tr w:rsidR="00E26552" w14:paraId="0D386C81" w14:textId="77777777">
        <w:trPr>
          <w:trHeight w:val="450"/>
        </w:trPr>
        <w:tc>
          <w:tcPr>
            <w:tcW w:w="1980" w:type="dxa"/>
            <w:vMerge w:val="restart"/>
            <w:vAlign w:val="center"/>
          </w:tcPr>
          <w:p w14:paraId="0D386C7B"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and Automation UCITS Index  </w:t>
            </w:r>
          </w:p>
          <w:p w14:paraId="0D386C7C" w14:textId="77777777" w:rsidR="00E26552" w:rsidRDefault="00E26552">
            <w:pPr>
              <w:rPr>
                <w:sz w:val="18"/>
                <w:szCs w:val="18"/>
              </w:rPr>
            </w:pPr>
          </w:p>
        </w:tc>
        <w:tc>
          <w:tcPr>
            <w:tcW w:w="2551" w:type="dxa"/>
            <w:vMerge w:val="restart"/>
            <w:vAlign w:val="center"/>
          </w:tcPr>
          <w:p w14:paraId="0D386C7D" w14:textId="77777777" w:rsidR="00E26552" w:rsidRDefault="008C2D0B">
            <w:pPr>
              <w:rPr>
                <w:sz w:val="18"/>
                <w:szCs w:val="18"/>
              </w:rPr>
            </w:pPr>
            <w:r>
              <w:rPr>
                <w:sz w:val="18"/>
                <w:szCs w:val="18"/>
              </w:rPr>
              <w:t>This index comprises the same constituents as the universe index.</w:t>
            </w:r>
          </w:p>
        </w:tc>
        <w:tc>
          <w:tcPr>
            <w:tcW w:w="1276" w:type="dxa"/>
            <w:vMerge w:val="restart"/>
          </w:tcPr>
          <w:p w14:paraId="0D386C7E" w14:textId="77777777" w:rsidR="00E26552" w:rsidRDefault="008C2D0B">
            <w:pPr>
              <w:rPr>
                <w:sz w:val="18"/>
                <w:szCs w:val="18"/>
              </w:rPr>
            </w:pPr>
            <w:r>
              <w:rPr>
                <w:sz w:val="18"/>
                <w:szCs w:val="18"/>
              </w:rPr>
              <w:t>Modified equal weighting</w:t>
            </w:r>
          </w:p>
        </w:tc>
        <w:tc>
          <w:tcPr>
            <w:tcW w:w="1418" w:type="dxa"/>
            <w:vAlign w:val="center"/>
          </w:tcPr>
          <w:p w14:paraId="0D386C7F" w14:textId="77777777" w:rsidR="00E26552" w:rsidRDefault="008C2D0B">
            <w:pPr>
              <w:rPr>
                <w:sz w:val="18"/>
                <w:szCs w:val="18"/>
              </w:rPr>
            </w:pPr>
            <w:r>
              <w:rPr>
                <w:sz w:val="18"/>
                <w:szCs w:val="18"/>
              </w:rPr>
              <w:t>$200,000,000</w:t>
            </w:r>
          </w:p>
        </w:tc>
        <w:tc>
          <w:tcPr>
            <w:tcW w:w="1275" w:type="dxa"/>
            <w:vAlign w:val="center"/>
          </w:tcPr>
          <w:p w14:paraId="0D386C80" w14:textId="77777777" w:rsidR="00E26552" w:rsidRDefault="008C2D0B">
            <w:pPr>
              <w:rPr>
                <w:sz w:val="18"/>
                <w:szCs w:val="18"/>
              </w:rPr>
            </w:pPr>
            <w:r>
              <w:rPr>
                <w:sz w:val="18"/>
                <w:szCs w:val="18"/>
              </w:rPr>
              <w:t>$1,000,000</w:t>
            </w:r>
          </w:p>
        </w:tc>
      </w:tr>
      <w:tr w:rsidR="00E26552" w14:paraId="0D386C87" w14:textId="77777777">
        <w:trPr>
          <w:trHeight w:val="225"/>
        </w:trPr>
        <w:tc>
          <w:tcPr>
            <w:tcW w:w="1980" w:type="dxa"/>
            <w:vMerge/>
            <w:vAlign w:val="center"/>
          </w:tcPr>
          <w:p w14:paraId="0D386C82" w14:textId="77777777" w:rsidR="00E26552" w:rsidRDefault="00E26552">
            <w:pPr>
              <w:rPr>
                <w:sz w:val="18"/>
                <w:szCs w:val="18"/>
              </w:rPr>
            </w:pPr>
          </w:p>
        </w:tc>
        <w:tc>
          <w:tcPr>
            <w:tcW w:w="2551" w:type="dxa"/>
            <w:vMerge/>
            <w:vAlign w:val="center"/>
          </w:tcPr>
          <w:p w14:paraId="0D386C83" w14:textId="77777777" w:rsidR="00E26552" w:rsidRDefault="00E26552">
            <w:pPr>
              <w:rPr>
                <w:sz w:val="18"/>
                <w:szCs w:val="18"/>
              </w:rPr>
            </w:pPr>
          </w:p>
        </w:tc>
        <w:tc>
          <w:tcPr>
            <w:tcW w:w="1276" w:type="dxa"/>
            <w:vMerge/>
          </w:tcPr>
          <w:p w14:paraId="0D386C84" w14:textId="77777777" w:rsidR="00E26552" w:rsidRDefault="00E26552">
            <w:pPr>
              <w:rPr>
                <w:sz w:val="18"/>
                <w:szCs w:val="18"/>
              </w:rPr>
            </w:pPr>
          </w:p>
        </w:tc>
        <w:tc>
          <w:tcPr>
            <w:tcW w:w="1418" w:type="dxa"/>
            <w:vMerge w:val="restart"/>
            <w:vAlign w:val="center"/>
          </w:tcPr>
          <w:p w14:paraId="0D386C85" w14:textId="77777777" w:rsidR="00E26552" w:rsidRDefault="008C2D0B">
            <w:pPr>
              <w:rPr>
                <w:sz w:val="18"/>
                <w:szCs w:val="18"/>
              </w:rPr>
            </w:pPr>
            <w:r>
              <w:rPr>
                <w:sz w:val="18"/>
                <w:szCs w:val="18"/>
              </w:rPr>
              <w:t>$100,000,000</w:t>
            </w:r>
          </w:p>
        </w:tc>
        <w:tc>
          <w:tcPr>
            <w:tcW w:w="1275" w:type="dxa"/>
            <w:vAlign w:val="center"/>
          </w:tcPr>
          <w:p w14:paraId="0D386C86" w14:textId="77777777" w:rsidR="00E26552" w:rsidRDefault="008C2D0B">
            <w:pPr>
              <w:rPr>
                <w:sz w:val="18"/>
                <w:szCs w:val="18"/>
              </w:rPr>
            </w:pPr>
            <w:r>
              <w:rPr>
                <w:sz w:val="18"/>
                <w:szCs w:val="18"/>
              </w:rPr>
              <w:t>$850,000</w:t>
            </w:r>
          </w:p>
        </w:tc>
      </w:tr>
      <w:tr w:rsidR="00E26552" w14:paraId="0D386C8D" w14:textId="77777777">
        <w:trPr>
          <w:trHeight w:val="225"/>
        </w:trPr>
        <w:tc>
          <w:tcPr>
            <w:tcW w:w="1980" w:type="dxa"/>
            <w:vMerge/>
            <w:vAlign w:val="center"/>
          </w:tcPr>
          <w:p w14:paraId="0D386C88" w14:textId="77777777" w:rsidR="00E26552" w:rsidRDefault="00E26552">
            <w:pPr>
              <w:rPr>
                <w:sz w:val="18"/>
                <w:szCs w:val="18"/>
              </w:rPr>
            </w:pPr>
          </w:p>
        </w:tc>
        <w:tc>
          <w:tcPr>
            <w:tcW w:w="2551" w:type="dxa"/>
            <w:vMerge/>
            <w:vAlign w:val="center"/>
          </w:tcPr>
          <w:p w14:paraId="0D386C89" w14:textId="77777777" w:rsidR="00E26552" w:rsidRDefault="00E26552">
            <w:pPr>
              <w:rPr>
                <w:sz w:val="18"/>
                <w:szCs w:val="18"/>
              </w:rPr>
            </w:pPr>
          </w:p>
        </w:tc>
        <w:tc>
          <w:tcPr>
            <w:tcW w:w="1276" w:type="dxa"/>
            <w:vMerge/>
          </w:tcPr>
          <w:p w14:paraId="0D386C8A" w14:textId="77777777" w:rsidR="00E26552" w:rsidRDefault="00E26552">
            <w:pPr>
              <w:rPr>
                <w:sz w:val="18"/>
                <w:szCs w:val="18"/>
              </w:rPr>
            </w:pPr>
          </w:p>
        </w:tc>
        <w:tc>
          <w:tcPr>
            <w:tcW w:w="1418" w:type="dxa"/>
            <w:vMerge/>
            <w:vAlign w:val="center"/>
          </w:tcPr>
          <w:p w14:paraId="0D386C8B" w14:textId="77777777" w:rsidR="00E26552" w:rsidRDefault="00E26552">
            <w:pPr>
              <w:rPr>
                <w:sz w:val="18"/>
                <w:szCs w:val="18"/>
              </w:rPr>
            </w:pPr>
          </w:p>
        </w:tc>
        <w:tc>
          <w:tcPr>
            <w:tcW w:w="1275" w:type="dxa"/>
            <w:vAlign w:val="center"/>
          </w:tcPr>
          <w:p w14:paraId="0D386C8C" w14:textId="77777777" w:rsidR="00E26552" w:rsidRDefault="008C2D0B">
            <w:pPr>
              <w:rPr>
                <w:sz w:val="18"/>
                <w:szCs w:val="18"/>
              </w:rPr>
            </w:pPr>
            <w:r>
              <w:rPr>
                <w:sz w:val="18"/>
                <w:szCs w:val="18"/>
              </w:rPr>
              <w:t>$700,000</w:t>
            </w:r>
          </w:p>
        </w:tc>
      </w:tr>
    </w:tbl>
    <w:p w14:paraId="0D386C8E" w14:textId="77777777" w:rsidR="00E26552" w:rsidRDefault="00E26552">
      <w:pPr>
        <w:pStyle w:val="NoSpacing"/>
      </w:pPr>
    </w:p>
    <w:p w14:paraId="0D386C8F" w14:textId="77777777" w:rsidR="00E26552" w:rsidRDefault="00E26552">
      <w:pPr>
        <w:pStyle w:val="NoSpacing"/>
      </w:pPr>
    </w:p>
    <w:tbl>
      <w:tblPr>
        <w:tblStyle w:val="TableGrid0"/>
        <w:tblW w:w="8500" w:type="dxa"/>
        <w:tblInd w:w="567" w:type="dxa"/>
        <w:tblLayout w:type="fixed"/>
        <w:tblLook w:val="04A0" w:firstRow="1" w:lastRow="0" w:firstColumn="1" w:lastColumn="0" w:noHBand="0" w:noVBand="1"/>
      </w:tblPr>
      <w:tblGrid>
        <w:gridCol w:w="1980"/>
        <w:gridCol w:w="2551"/>
        <w:gridCol w:w="1418"/>
        <w:gridCol w:w="1417"/>
        <w:gridCol w:w="1134"/>
      </w:tblGrid>
      <w:tr w:rsidR="00E26552" w14:paraId="0D386C94" w14:textId="77777777">
        <w:trPr>
          <w:trHeight w:hRule="exact" w:val="364"/>
        </w:trPr>
        <w:tc>
          <w:tcPr>
            <w:tcW w:w="4531" w:type="dxa"/>
            <w:gridSpan w:val="2"/>
            <w:shd w:val="clear" w:color="auto" w:fill="F2F2F2" w:themeFill="background1" w:themeFillShade="F2"/>
            <w:vAlign w:val="center"/>
          </w:tcPr>
          <w:p w14:paraId="0D386C90" w14:textId="77777777" w:rsidR="00E26552" w:rsidRDefault="008C2D0B">
            <w:pPr>
              <w:rPr>
                <w:b/>
                <w:sz w:val="18"/>
                <w:szCs w:val="18"/>
              </w:rPr>
            </w:pPr>
            <w:r>
              <w:rPr>
                <w:b/>
                <w:sz w:val="18"/>
                <w:szCs w:val="18"/>
              </w:rPr>
              <w:t>ROBO GLOBAL</w:t>
            </w:r>
            <w:r>
              <w:rPr>
                <w:b/>
                <w:sz w:val="18"/>
                <w:szCs w:val="18"/>
                <w:vertAlign w:val="superscript"/>
              </w:rPr>
              <w:t>®</w:t>
            </w:r>
            <w:r>
              <w:rPr>
                <w:b/>
                <w:sz w:val="18"/>
                <w:szCs w:val="18"/>
              </w:rPr>
              <w:t xml:space="preserve"> REVENUE INDEX SERIES</w:t>
            </w:r>
          </w:p>
        </w:tc>
        <w:tc>
          <w:tcPr>
            <w:tcW w:w="1418" w:type="dxa"/>
            <w:shd w:val="clear" w:color="auto" w:fill="F2F2F2" w:themeFill="background1" w:themeFillShade="F2"/>
          </w:tcPr>
          <w:p w14:paraId="0D386C91" w14:textId="77777777" w:rsidR="00E26552" w:rsidRDefault="00E26552">
            <w:pPr>
              <w:rPr>
                <w:b/>
                <w:sz w:val="18"/>
                <w:szCs w:val="18"/>
              </w:rPr>
            </w:pPr>
          </w:p>
        </w:tc>
        <w:tc>
          <w:tcPr>
            <w:tcW w:w="1417" w:type="dxa"/>
            <w:shd w:val="clear" w:color="auto" w:fill="F2F2F2" w:themeFill="background1" w:themeFillShade="F2"/>
            <w:vAlign w:val="center"/>
          </w:tcPr>
          <w:p w14:paraId="0D386C92" w14:textId="77777777" w:rsidR="00E26552" w:rsidRDefault="00E26552">
            <w:pPr>
              <w:rPr>
                <w:b/>
                <w:sz w:val="18"/>
                <w:szCs w:val="18"/>
              </w:rPr>
            </w:pPr>
          </w:p>
        </w:tc>
        <w:tc>
          <w:tcPr>
            <w:tcW w:w="1134" w:type="dxa"/>
            <w:shd w:val="clear" w:color="auto" w:fill="F2F2F2" w:themeFill="background1" w:themeFillShade="F2"/>
            <w:vAlign w:val="center"/>
          </w:tcPr>
          <w:p w14:paraId="0D386C93" w14:textId="77777777" w:rsidR="00E26552" w:rsidRDefault="00E26552">
            <w:pPr>
              <w:rPr>
                <w:b/>
                <w:sz w:val="18"/>
                <w:szCs w:val="18"/>
              </w:rPr>
            </w:pPr>
          </w:p>
        </w:tc>
      </w:tr>
      <w:tr w:rsidR="00E26552" w14:paraId="0D386C9B" w14:textId="77777777">
        <w:trPr>
          <w:trHeight w:val="450"/>
        </w:trPr>
        <w:tc>
          <w:tcPr>
            <w:tcW w:w="1980" w:type="dxa"/>
            <w:vMerge w:val="restart"/>
            <w:vAlign w:val="center"/>
          </w:tcPr>
          <w:p w14:paraId="0D386C95"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High Revenue Index</w:t>
            </w:r>
          </w:p>
        </w:tc>
        <w:tc>
          <w:tcPr>
            <w:tcW w:w="2551" w:type="dxa"/>
            <w:vMerge w:val="restart"/>
            <w:vAlign w:val="center"/>
          </w:tcPr>
          <w:p w14:paraId="0D386C96" w14:textId="77777777" w:rsidR="00E26552" w:rsidRDefault="008C2D0B">
            <w:pPr>
              <w:rPr>
                <w:sz w:val="18"/>
                <w:szCs w:val="18"/>
              </w:rPr>
            </w:pPr>
            <w:r>
              <w:rPr>
                <w:sz w:val="18"/>
                <w:szCs w:val="18"/>
              </w:rPr>
              <w:t>This index comprises those universe index constituents classified as “Bellwether.”</w:t>
            </w:r>
          </w:p>
        </w:tc>
        <w:tc>
          <w:tcPr>
            <w:tcW w:w="1418" w:type="dxa"/>
            <w:vMerge w:val="restart"/>
          </w:tcPr>
          <w:p w14:paraId="0D386C97" w14:textId="77777777" w:rsidR="00E26552" w:rsidRDefault="008C2D0B">
            <w:pPr>
              <w:rPr>
                <w:sz w:val="18"/>
                <w:szCs w:val="18"/>
              </w:rPr>
            </w:pPr>
            <w:r>
              <w:rPr>
                <w:sz w:val="18"/>
                <w:szCs w:val="18"/>
              </w:rPr>
              <w:t>Modified float-adjusted capitalisation</w:t>
            </w:r>
          </w:p>
          <w:p w14:paraId="0D386C98" w14:textId="77777777" w:rsidR="00E26552" w:rsidRDefault="008C2D0B">
            <w:pPr>
              <w:rPr>
                <w:sz w:val="18"/>
                <w:szCs w:val="18"/>
              </w:rPr>
            </w:pPr>
            <w:r>
              <w:rPr>
                <w:sz w:val="18"/>
                <w:szCs w:val="18"/>
              </w:rPr>
              <w:t>(5% cap)</w:t>
            </w:r>
          </w:p>
        </w:tc>
        <w:tc>
          <w:tcPr>
            <w:tcW w:w="1417" w:type="dxa"/>
            <w:vAlign w:val="center"/>
          </w:tcPr>
          <w:p w14:paraId="0D386C99" w14:textId="77777777" w:rsidR="00E26552" w:rsidRDefault="008C2D0B">
            <w:pPr>
              <w:rPr>
                <w:sz w:val="18"/>
                <w:szCs w:val="18"/>
              </w:rPr>
            </w:pPr>
            <w:r>
              <w:rPr>
                <w:sz w:val="18"/>
                <w:szCs w:val="18"/>
              </w:rPr>
              <w:t>$200,000,000</w:t>
            </w:r>
          </w:p>
        </w:tc>
        <w:tc>
          <w:tcPr>
            <w:tcW w:w="1134" w:type="dxa"/>
            <w:vAlign w:val="center"/>
          </w:tcPr>
          <w:p w14:paraId="0D386C9A" w14:textId="77777777" w:rsidR="00E26552" w:rsidRDefault="008C2D0B">
            <w:pPr>
              <w:rPr>
                <w:sz w:val="18"/>
                <w:szCs w:val="18"/>
              </w:rPr>
            </w:pPr>
            <w:r>
              <w:rPr>
                <w:sz w:val="18"/>
                <w:szCs w:val="18"/>
              </w:rPr>
              <w:t>$1,000,000</w:t>
            </w:r>
          </w:p>
        </w:tc>
      </w:tr>
      <w:tr w:rsidR="00E26552" w14:paraId="0D386CA1" w14:textId="77777777">
        <w:trPr>
          <w:trHeight w:val="222"/>
        </w:trPr>
        <w:tc>
          <w:tcPr>
            <w:tcW w:w="1980" w:type="dxa"/>
            <w:vMerge/>
            <w:vAlign w:val="center"/>
          </w:tcPr>
          <w:p w14:paraId="0D386C9C" w14:textId="77777777" w:rsidR="00E26552" w:rsidRDefault="00E26552">
            <w:pPr>
              <w:rPr>
                <w:sz w:val="18"/>
                <w:szCs w:val="18"/>
              </w:rPr>
            </w:pPr>
          </w:p>
        </w:tc>
        <w:tc>
          <w:tcPr>
            <w:tcW w:w="2551" w:type="dxa"/>
            <w:vMerge/>
            <w:vAlign w:val="center"/>
          </w:tcPr>
          <w:p w14:paraId="0D386C9D" w14:textId="77777777" w:rsidR="00E26552" w:rsidRDefault="00E26552">
            <w:pPr>
              <w:rPr>
                <w:sz w:val="18"/>
                <w:szCs w:val="18"/>
              </w:rPr>
            </w:pPr>
          </w:p>
        </w:tc>
        <w:tc>
          <w:tcPr>
            <w:tcW w:w="1418" w:type="dxa"/>
            <w:vMerge/>
          </w:tcPr>
          <w:p w14:paraId="0D386C9E" w14:textId="77777777" w:rsidR="00E26552" w:rsidRDefault="00E26552">
            <w:pPr>
              <w:rPr>
                <w:sz w:val="18"/>
                <w:szCs w:val="18"/>
              </w:rPr>
            </w:pPr>
          </w:p>
        </w:tc>
        <w:tc>
          <w:tcPr>
            <w:tcW w:w="1417" w:type="dxa"/>
            <w:vMerge w:val="restart"/>
            <w:vAlign w:val="center"/>
          </w:tcPr>
          <w:p w14:paraId="0D386C9F" w14:textId="77777777" w:rsidR="00E26552" w:rsidRDefault="008C2D0B">
            <w:pPr>
              <w:rPr>
                <w:sz w:val="18"/>
                <w:szCs w:val="18"/>
              </w:rPr>
            </w:pPr>
            <w:r>
              <w:rPr>
                <w:sz w:val="18"/>
                <w:szCs w:val="18"/>
              </w:rPr>
              <w:t>$100,000,000</w:t>
            </w:r>
          </w:p>
        </w:tc>
        <w:tc>
          <w:tcPr>
            <w:tcW w:w="1134" w:type="dxa"/>
            <w:vAlign w:val="center"/>
          </w:tcPr>
          <w:p w14:paraId="0D386CA0" w14:textId="77777777" w:rsidR="00E26552" w:rsidRDefault="008C2D0B">
            <w:pPr>
              <w:rPr>
                <w:sz w:val="18"/>
                <w:szCs w:val="18"/>
              </w:rPr>
            </w:pPr>
            <w:r>
              <w:rPr>
                <w:sz w:val="18"/>
                <w:szCs w:val="18"/>
              </w:rPr>
              <w:t>$850,000</w:t>
            </w:r>
          </w:p>
        </w:tc>
      </w:tr>
      <w:tr w:rsidR="00E26552" w14:paraId="0D386CA7" w14:textId="77777777">
        <w:trPr>
          <w:trHeight w:hRule="exact" w:val="221"/>
        </w:trPr>
        <w:tc>
          <w:tcPr>
            <w:tcW w:w="1980" w:type="dxa"/>
            <w:vMerge/>
            <w:vAlign w:val="center"/>
          </w:tcPr>
          <w:p w14:paraId="0D386CA2" w14:textId="77777777" w:rsidR="00E26552" w:rsidRDefault="00E26552">
            <w:pPr>
              <w:rPr>
                <w:sz w:val="18"/>
                <w:szCs w:val="18"/>
              </w:rPr>
            </w:pPr>
          </w:p>
        </w:tc>
        <w:tc>
          <w:tcPr>
            <w:tcW w:w="2551" w:type="dxa"/>
            <w:vMerge/>
            <w:vAlign w:val="center"/>
          </w:tcPr>
          <w:p w14:paraId="0D386CA3" w14:textId="77777777" w:rsidR="00E26552" w:rsidRDefault="00E26552">
            <w:pPr>
              <w:rPr>
                <w:sz w:val="18"/>
                <w:szCs w:val="18"/>
              </w:rPr>
            </w:pPr>
          </w:p>
        </w:tc>
        <w:tc>
          <w:tcPr>
            <w:tcW w:w="1418" w:type="dxa"/>
            <w:vMerge/>
          </w:tcPr>
          <w:p w14:paraId="0D386CA4" w14:textId="77777777" w:rsidR="00E26552" w:rsidRDefault="00E26552">
            <w:pPr>
              <w:rPr>
                <w:sz w:val="18"/>
                <w:szCs w:val="18"/>
              </w:rPr>
            </w:pPr>
          </w:p>
        </w:tc>
        <w:tc>
          <w:tcPr>
            <w:tcW w:w="1417" w:type="dxa"/>
            <w:vMerge/>
            <w:vAlign w:val="center"/>
          </w:tcPr>
          <w:p w14:paraId="0D386CA5" w14:textId="77777777" w:rsidR="00E26552" w:rsidRDefault="00E26552">
            <w:pPr>
              <w:rPr>
                <w:sz w:val="18"/>
                <w:szCs w:val="18"/>
              </w:rPr>
            </w:pPr>
          </w:p>
        </w:tc>
        <w:tc>
          <w:tcPr>
            <w:tcW w:w="1134" w:type="dxa"/>
            <w:vAlign w:val="center"/>
          </w:tcPr>
          <w:p w14:paraId="0D386CA6" w14:textId="77777777" w:rsidR="00E26552" w:rsidRDefault="008C2D0B">
            <w:pPr>
              <w:rPr>
                <w:sz w:val="18"/>
                <w:szCs w:val="18"/>
              </w:rPr>
            </w:pPr>
            <w:r>
              <w:rPr>
                <w:sz w:val="18"/>
                <w:szCs w:val="18"/>
              </w:rPr>
              <w:t>$700,000</w:t>
            </w:r>
          </w:p>
        </w:tc>
      </w:tr>
      <w:tr w:rsidR="00E26552" w14:paraId="0D386CAE" w14:textId="77777777">
        <w:trPr>
          <w:trHeight w:val="450"/>
        </w:trPr>
        <w:tc>
          <w:tcPr>
            <w:tcW w:w="1980" w:type="dxa"/>
            <w:vMerge w:val="restart"/>
            <w:vAlign w:val="center"/>
          </w:tcPr>
          <w:p w14:paraId="0D386CA8" w14:textId="77777777" w:rsidR="00E26552" w:rsidRDefault="008C2D0B">
            <w:pPr>
              <w:rPr>
                <w:sz w:val="18"/>
                <w:szCs w:val="18"/>
              </w:rPr>
            </w:pPr>
            <w:r>
              <w:rPr>
                <w:sz w:val="18"/>
                <w:szCs w:val="18"/>
              </w:rPr>
              <w:t xml:space="preserve">ROBO </w:t>
            </w:r>
            <w:r>
              <w:rPr>
                <w:sz w:val="18"/>
                <w:szCs w:val="18"/>
              </w:rPr>
              <w:t>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Growing Revenue Index</w:t>
            </w:r>
          </w:p>
        </w:tc>
        <w:tc>
          <w:tcPr>
            <w:tcW w:w="2551" w:type="dxa"/>
            <w:vMerge w:val="restart"/>
            <w:vAlign w:val="center"/>
          </w:tcPr>
          <w:p w14:paraId="0D386CA9" w14:textId="77777777" w:rsidR="00E26552" w:rsidRDefault="008C2D0B">
            <w:pPr>
              <w:rPr>
                <w:sz w:val="18"/>
                <w:szCs w:val="18"/>
              </w:rPr>
            </w:pPr>
            <w:r>
              <w:rPr>
                <w:sz w:val="18"/>
                <w:szCs w:val="18"/>
              </w:rPr>
              <w:t>This index comprises those universe index constituents classified as “Non-Bellwether.”</w:t>
            </w:r>
          </w:p>
        </w:tc>
        <w:tc>
          <w:tcPr>
            <w:tcW w:w="1418" w:type="dxa"/>
            <w:vMerge w:val="restart"/>
          </w:tcPr>
          <w:p w14:paraId="0D386CAA" w14:textId="77777777" w:rsidR="00E26552" w:rsidRDefault="008C2D0B">
            <w:pPr>
              <w:rPr>
                <w:sz w:val="18"/>
                <w:szCs w:val="18"/>
              </w:rPr>
            </w:pPr>
            <w:r>
              <w:rPr>
                <w:sz w:val="18"/>
                <w:szCs w:val="18"/>
              </w:rPr>
              <w:t>Modified float-adjusted capitalisation</w:t>
            </w:r>
          </w:p>
          <w:p w14:paraId="0D386CAB" w14:textId="77777777" w:rsidR="00E26552" w:rsidRDefault="008C2D0B">
            <w:pPr>
              <w:rPr>
                <w:sz w:val="18"/>
                <w:szCs w:val="18"/>
              </w:rPr>
            </w:pPr>
            <w:r>
              <w:rPr>
                <w:sz w:val="18"/>
                <w:szCs w:val="18"/>
              </w:rPr>
              <w:t>(5% cap)</w:t>
            </w:r>
          </w:p>
        </w:tc>
        <w:tc>
          <w:tcPr>
            <w:tcW w:w="1417" w:type="dxa"/>
            <w:vAlign w:val="center"/>
          </w:tcPr>
          <w:p w14:paraId="0D386CAC" w14:textId="77777777" w:rsidR="00E26552" w:rsidRDefault="008C2D0B">
            <w:pPr>
              <w:rPr>
                <w:sz w:val="18"/>
                <w:szCs w:val="18"/>
              </w:rPr>
            </w:pPr>
            <w:r>
              <w:rPr>
                <w:sz w:val="18"/>
                <w:szCs w:val="18"/>
              </w:rPr>
              <w:t>$200,000,000</w:t>
            </w:r>
          </w:p>
        </w:tc>
        <w:tc>
          <w:tcPr>
            <w:tcW w:w="1134" w:type="dxa"/>
            <w:vAlign w:val="center"/>
          </w:tcPr>
          <w:p w14:paraId="0D386CAD" w14:textId="77777777" w:rsidR="00E26552" w:rsidRDefault="008C2D0B">
            <w:pPr>
              <w:rPr>
                <w:sz w:val="18"/>
                <w:szCs w:val="18"/>
              </w:rPr>
            </w:pPr>
            <w:r>
              <w:rPr>
                <w:sz w:val="18"/>
                <w:szCs w:val="18"/>
              </w:rPr>
              <w:t>$1,000,000</w:t>
            </w:r>
          </w:p>
        </w:tc>
      </w:tr>
      <w:tr w:rsidR="00E26552" w14:paraId="0D386CB4" w14:textId="77777777">
        <w:trPr>
          <w:trHeight w:val="222"/>
        </w:trPr>
        <w:tc>
          <w:tcPr>
            <w:tcW w:w="1980" w:type="dxa"/>
            <w:vMerge/>
            <w:vAlign w:val="center"/>
          </w:tcPr>
          <w:p w14:paraId="0D386CAF" w14:textId="77777777" w:rsidR="00E26552" w:rsidRDefault="00E26552">
            <w:pPr>
              <w:rPr>
                <w:sz w:val="18"/>
                <w:szCs w:val="18"/>
              </w:rPr>
            </w:pPr>
          </w:p>
        </w:tc>
        <w:tc>
          <w:tcPr>
            <w:tcW w:w="2551" w:type="dxa"/>
            <w:vMerge/>
            <w:vAlign w:val="center"/>
          </w:tcPr>
          <w:p w14:paraId="0D386CB0" w14:textId="77777777" w:rsidR="00E26552" w:rsidRDefault="00E26552">
            <w:pPr>
              <w:rPr>
                <w:sz w:val="18"/>
                <w:szCs w:val="18"/>
              </w:rPr>
            </w:pPr>
          </w:p>
        </w:tc>
        <w:tc>
          <w:tcPr>
            <w:tcW w:w="1418" w:type="dxa"/>
            <w:vMerge/>
          </w:tcPr>
          <w:p w14:paraId="0D386CB1" w14:textId="77777777" w:rsidR="00E26552" w:rsidRDefault="00E26552">
            <w:pPr>
              <w:rPr>
                <w:sz w:val="18"/>
                <w:szCs w:val="18"/>
              </w:rPr>
            </w:pPr>
          </w:p>
        </w:tc>
        <w:tc>
          <w:tcPr>
            <w:tcW w:w="1417" w:type="dxa"/>
            <w:vMerge w:val="restart"/>
            <w:vAlign w:val="center"/>
          </w:tcPr>
          <w:p w14:paraId="0D386CB2" w14:textId="77777777" w:rsidR="00E26552" w:rsidRDefault="008C2D0B">
            <w:pPr>
              <w:rPr>
                <w:sz w:val="18"/>
                <w:szCs w:val="18"/>
              </w:rPr>
            </w:pPr>
            <w:r>
              <w:rPr>
                <w:sz w:val="18"/>
                <w:szCs w:val="18"/>
              </w:rPr>
              <w:t>$100,000,000</w:t>
            </w:r>
          </w:p>
        </w:tc>
        <w:tc>
          <w:tcPr>
            <w:tcW w:w="1134" w:type="dxa"/>
            <w:vAlign w:val="center"/>
          </w:tcPr>
          <w:p w14:paraId="0D386CB3" w14:textId="77777777" w:rsidR="00E26552" w:rsidRDefault="008C2D0B">
            <w:pPr>
              <w:rPr>
                <w:sz w:val="18"/>
                <w:szCs w:val="18"/>
              </w:rPr>
            </w:pPr>
            <w:r>
              <w:rPr>
                <w:sz w:val="18"/>
                <w:szCs w:val="18"/>
              </w:rPr>
              <w:t>$850,000</w:t>
            </w:r>
          </w:p>
        </w:tc>
      </w:tr>
      <w:tr w:rsidR="00E26552" w14:paraId="0D386CBA" w14:textId="77777777">
        <w:trPr>
          <w:trHeight w:hRule="exact" w:val="237"/>
        </w:trPr>
        <w:tc>
          <w:tcPr>
            <w:tcW w:w="1980" w:type="dxa"/>
            <w:vMerge/>
            <w:vAlign w:val="center"/>
          </w:tcPr>
          <w:p w14:paraId="0D386CB5" w14:textId="77777777" w:rsidR="00E26552" w:rsidRDefault="00E26552">
            <w:pPr>
              <w:rPr>
                <w:sz w:val="18"/>
                <w:szCs w:val="18"/>
              </w:rPr>
            </w:pPr>
          </w:p>
        </w:tc>
        <w:tc>
          <w:tcPr>
            <w:tcW w:w="2551" w:type="dxa"/>
            <w:vMerge/>
            <w:vAlign w:val="center"/>
          </w:tcPr>
          <w:p w14:paraId="0D386CB6" w14:textId="77777777" w:rsidR="00E26552" w:rsidRDefault="00E26552">
            <w:pPr>
              <w:rPr>
                <w:sz w:val="18"/>
                <w:szCs w:val="18"/>
              </w:rPr>
            </w:pPr>
          </w:p>
        </w:tc>
        <w:tc>
          <w:tcPr>
            <w:tcW w:w="1418" w:type="dxa"/>
            <w:vMerge/>
          </w:tcPr>
          <w:p w14:paraId="0D386CB7" w14:textId="77777777" w:rsidR="00E26552" w:rsidRDefault="00E26552">
            <w:pPr>
              <w:rPr>
                <w:sz w:val="18"/>
                <w:szCs w:val="18"/>
              </w:rPr>
            </w:pPr>
          </w:p>
        </w:tc>
        <w:tc>
          <w:tcPr>
            <w:tcW w:w="1417" w:type="dxa"/>
            <w:vMerge/>
            <w:vAlign w:val="center"/>
          </w:tcPr>
          <w:p w14:paraId="0D386CB8" w14:textId="77777777" w:rsidR="00E26552" w:rsidRDefault="00E26552">
            <w:pPr>
              <w:rPr>
                <w:sz w:val="18"/>
                <w:szCs w:val="18"/>
              </w:rPr>
            </w:pPr>
          </w:p>
        </w:tc>
        <w:tc>
          <w:tcPr>
            <w:tcW w:w="1134" w:type="dxa"/>
            <w:vAlign w:val="center"/>
          </w:tcPr>
          <w:p w14:paraId="0D386CB9" w14:textId="77777777" w:rsidR="00E26552" w:rsidRDefault="008C2D0B">
            <w:pPr>
              <w:rPr>
                <w:sz w:val="18"/>
                <w:szCs w:val="18"/>
              </w:rPr>
            </w:pPr>
            <w:r>
              <w:rPr>
                <w:sz w:val="18"/>
                <w:szCs w:val="18"/>
              </w:rPr>
              <w:t>$700,000</w:t>
            </w:r>
          </w:p>
        </w:tc>
      </w:tr>
      <w:tr w:rsidR="00E26552" w14:paraId="0D386CC1" w14:textId="77777777">
        <w:trPr>
          <w:trHeight w:val="450"/>
        </w:trPr>
        <w:tc>
          <w:tcPr>
            <w:tcW w:w="1980" w:type="dxa"/>
            <w:vMerge w:val="restart"/>
            <w:vAlign w:val="center"/>
          </w:tcPr>
          <w:p w14:paraId="0D386CBB"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Technology Index</w:t>
            </w:r>
          </w:p>
        </w:tc>
        <w:tc>
          <w:tcPr>
            <w:tcW w:w="2551" w:type="dxa"/>
            <w:vMerge w:val="restart"/>
            <w:vAlign w:val="center"/>
          </w:tcPr>
          <w:p w14:paraId="0D386CBC" w14:textId="77777777" w:rsidR="00E26552" w:rsidRDefault="008C2D0B">
            <w:pPr>
              <w:rPr>
                <w:sz w:val="18"/>
                <w:szCs w:val="18"/>
              </w:rPr>
            </w:pPr>
            <w:r>
              <w:rPr>
                <w:sz w:val="18"/>
                <w:szCs w:val="18"/>
              </w:rPr>
              <w:t>This index comprises those universe index constituents classified within the “Technology” sector.</w:t>
            </w:r>
          </w:p>
        </w:tc>
        <w:tc>
          <w:tcPr>
            <w:tcW w:w="1418" w:type="dxa"/>
            <w:vMerge w:val="restart"/>
          </w:tcPr>
          <w:p w14:paraId="0D386CBD" w14:textId="77777777" w:rsidR="00E26552" w:rsidRDefault="008C2D0B">
            <w:pPr>
              <w:rPr>
                <w:sz w:val="18"/>
                <w:szCs w:val="18"/>
              </w:rPr>
            </w:pPr>
            <w:r>
              <w:rPr>
                <w:sz w:val="18"/>
                <w:szCs w:val="18"/>
              </w:rPr>
              <w:t>Modified float-adjusted capitalisation</w:t>
            </w:r>
          </w:p>
          <w:p w14:paraId="0D386CBE" w14:textId="77777777" w:rsidR="00E26552" w:rsidRDefault="008C2D0B">
            <w:pPr>
              <w:rPr>
                <w:sz w:val="18"/>
                <w:szCs w:val="18"/>
              </w:rPr>
            </w:pPr>
            <w:r>
              <w:rPr>
                <w:sz w:val="18"/>
                <w:szCs w:val="18"/>
              </w:rPr>
              <w:t>(5% cap)</w:t>
            </w:r>
          </w:p>
        </w:tc>
        <w:tc>
          <w:tcPr>
            <w:tcW w:w="1417" w:type="dxa"/>
            <w:vAlign w:val="center"/>
          </w:tcPr>
          <w:p w14:paraId="0D386CBF" w14:textId="77777777" w:rsidR="00E26552" w:rsidRDefault="008C2D0B">
            <w:pPr>
              <w:rPr>
                <w:sz w:val="18"/>
                <w:szCs w:val="18"/>
              </w:rPr>
            </w:pPr>
            <w:r>
              <w:rPr>
                <w:sz w:val="18"/>
                <w:szCs w:val="18"/>
              </w:rPr>
              <w:t>$200,000,000</w:t>
            </w:r>
          </w:p>
        </w:tc>
        <w:tc>
          <w:tcPr>
            <w:tcW w:w="1134" w:type="dxa"/>
            <w:vAlign w:val="center"/>
          </w:tcPr>
          <w:p w14:paraId="0D386CC0" w14:textId="77777777" w:rsidR="00E26552" w:rsidRDefault="008C2D0B">
            <w:pPr>
              <w:rPr>
                <w:sz w:val="18"/>
                <w:szCs w:val="18"/>
              </w:rPr>
            </w:pPr>
            <w:r>
              <w:rPr>
                <w:sz w:val="18"/>
                <w:szCs w:val="18"/>
              </w:rPr>
              <w:t>$1,000,000</w:t>
            </w:r>
          </w:p>
        </w:tc>
      </w:tr>
      <w:tr w:rsidR="00E26552" w14:paraId="0D386CC7" w14:textId="77777777">
        <w:trPr>
          <w:trHeight w:val="222"/>
        </w:trPr>
        <w:tc>
          <w:tcPr>
            <w:tcW w:w="1980" w:type="dxa"/>
            <w:vMerge/>
            <w:vAlign w:val="center"/>
          </w:tcPr>
          <w:p w14:paraId="0D386CC2" w14:textId="77777777" w:rsidR="00E26552" w:rsidRDefault="00E26552">
            <w:pPr>
              <w:rPr>
                <w:sz w:val="18"/>
                <w:szCs w:val="18"/>
              </w:rPr>
            </w:pPr>
          </w:p>
        </w:tc>
        <w:tc>
          <w:tcPr>
            <w:tcW w:w="2551" w:type="dxa"/>
            <w:vMerge/>
            <w:vAlign w:val="center"/>
          </w:tcPr>
          <w:p w14:paraId="0D386CC3" w14:textId="77777777" w:rsidR="00E26552" w:rsidRDefault="00E26552">
            <w:pPr>
              <w:rPr>
                <w:sz w:val="18"/>
                <w:szCs w:val="18"/>
              </w:rPr>
            </w:pPr>
          </w:p>
        </w:tc>
        <w:tc>
          <w:tcPr>
            <w:tcW w:w="1418" w:type="dxa"/>
            <w:vMerge/>
          </w:tcPr>
          <w:p w14:paraId="0D386CC4" w14:textId="77777777" w:rsidR="00E26552" w:rsidRDefault="00E26552">
            <w:pPr>
              <w:rPr>
                <w:sz w:val="18"/>
                <w:szCs w:val="18"/>
              </w:rPr>
            </w:pPr>
          </w:p>
        </w:tc>
        <w:tc>
          <w:tcPr>
            <w:tcW w:w="1417" w:type="dxa"/>
            <w:vMerge w:val="restart"/>
            <w:vAlign w:val="center"/>
          </w:tcPr>
          <w:p w14:paraId="0D386CC5" w14:textId="77777777" w:rsidR="00E26552" w:rsidRDefault="008C2D0B">
            <w:pPr>
              <w:rPr>
                <w:sz w:val="18"/>
                <w:szCs w:val="18"/>
              </w:rPr>
            </w:pPr>
            <w:r>
              <w:rPr>
                <w:sz w:val="18"/>
                <w:szCs w:val="18"/>
              </w:rPr>
              <w:t>$100,000,000</w:t>
            </w:r>
          </w:p>
        </w:tc>
        <w:tc>
          <w:tcPr>
            <w:tcW w:w="1134" w:type="dxa"/>
            <w:vAlign w:val="center"/>
          </w:tcPr>
          <w:p w14:paraId="0D386CC6" w14:textId="77777777" w:rsidR="00E26552" w:rsidRDefault="008C2D0B">
            <w:pPr>
              <w:rPr>
                <w:sz w:val="18"/>
                <w:szCs w:val="18"/>
              </w:rPr>
            </w:pPr>
            <w:r>
              <w:rPr>
                <w:sz w:val="18"/>
                <w:szCs w:val="18"/>
              </w:rPr>
              <w:t>$850,000</w:t>
            </w:r>
          </w:p>
        </w:tc>
      </w:tr>
      <w:tr w:rsidR="00E26552" w14:paraId="0D386CCD" w14:textId="77777777">
        <w:trPr>
          <w:trHeight w:hRule="exact" w:val="221"/>
        </w:trPr>
        <w:tc>
          <w:tcPr>
            <w:tcW w:w="1980" w:type="dxa"/>
            <w:vMerge/>
            <w:vAlign w:val="center"/>
          </w:tcPr>
          <w:p w14:paraId="0D386CC8" w14:textId="77777777" w:rsidR="00E26552" w:rsidRDefault="00E26552">
            <w:pPr>
              <w:rPr>
                <w:sz w:val="18"/>
                <w:szCs w:val="18"/>
              </w:rPr>
            </w:pPr>
          </w:p>
        </w:tc>
        <w:tc>
          <w:tcPr>
            <w:tcW w:w="2551" w:type="dxa"/>
            <w:vMerge/>
            <w:vAlign w:val="center"/>
          </w:tcPr>
          <w:p w14:paraId="0D386CC9" w14:textId="77777777" w:rsidR="00E26552" w:rsidRDefault="00E26552">
            <w:pPr>
              <w:rPr>
                <w:sz w:val="18"/>
                <w:szCs w:val="18"/>
              </w:rPr>
            </w:pPr>
          </w:p>
        </w:tc>
        <w:tc>
          <w:tcPr>
            <w:tcW w:w="1418" w:type="dxa"/>
            <w:vMerge/>
          </w:tcPr>
          <w:p w14:paraId="0D386CCA" w14:textId="77777777" w:rsidR="00E26552" w:rsidRDefault="00E26552">
            <w:pPr>
              <w:rPr>
                <w:sz w:val="18"/>
                <w:szCs w:val="18"/>
              </w:rPr>
            </w:pPr>
          </w:p>
        </w:tc>
        <w:tc>
          <w:tcPr>
            <w:tcW w:w="1417" w:type="dxa"/>
            <w:vMerge/>
            <w:vAlign w:val="center"/>
          </w:tcPr>
          <w:p w14:paraId="0D386CCB" w14:textId="77777777" w:rsidR="00E26552" w:rsidRDefault="00E26552">
            <w:pPr>
              <w:rPr>
                <w:sz w:val="18"/>
                <w:szCs w:val="18"/>
              </w:rPr>
            </w:pPr>
          </w:p>
        </w:tc>
        <w:tc>
          <w:tcPr>
            <w:tcW w:w="1134" w:type="dxa"/>
            <w:vAlign w:val="center"/>
          </w:tcPr>
          <w:p w14:paraId="0D386CCC" w14:textId="77777777" w:rsidR="00E26552" w:rsidRDefault="008C2D0B">
            <w:pPr>
              <w:rPr>
                <w:sz w:val="18"/>
                <w:szCs w:val="18"/>
              </w:rPr>
            </w:pPr>
            <w:r>
              <w:rPr>
                <w:sz w:val="18"/>
                <w:szCs w:val="18"/>
              </w:rPr>
              <w:t>$700,000</w:t>
            </w:r>
          </w:p>
        </w:tc>
      </w:tr>
      <w:tr w:rsidR="00E26552" w14:paraId="0D386CD5" w14:textId="77777777">
        <w:trPr>
          <w:trHeight w:val="450"/>
        </w:trPr>
        <w:tc>
          <w:tcPr>
            <w:tcW w:w="1980" w:type="dxa"/>
            <w:vMerge w:val="restart"/>
            <w:vAlign w:val="center"/>
          </w:tcPr>
          <w:p w14:paraId="0D386CCE"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Applications Index</w:t>
            </w:r>
          </w:p>
        </w:tc>
        <w:tc>
          <w:tcPr>
            <w:tcW w:w="2551" w:type="dxa"/>
            <w:vMerge w:val="restart"/>
            <w:vAlign w:val="center"/>
          </w:tcPr>
          <w:p w14:paraId="0D386CCF" w14:textId="77777777" w:rsidR="00E26552" w:rsidRDefault="008C2D0B">
            <w:pPr>
              <w:rPr>
                <w:sz w:val="18"/>
                <w:szCs w:val="18"/>
              </w:rPr>
            </w:pPr>
            <w:r>
              <w:rPr>
                <w:sz w:val="18"/>
                <w:szCs w:val="18"/>
              </w:rPr>
              <w:t>This index comprises those universe index constituents classified within the “Applications” sector.</w:t>
            </w:r>
          </w:p>
        </w:tc>
        <w:tc>
          <w:tcPr>
            <w:tcW w:w="1418" w:type="dxa"/>
            <w:vMerge w:val="restart"/>
          </w:tcPr>
          <w:p w14:paraId="0D386CD0" w14:textId="77777777" w:rsidR="00E26552" w:rsidRDefault="008C2D0B">
            <w:pPr>
              <w:rPr>
                <w:sz w:val="18"/>
                <w:szCs w:val="18"/>
              </w:rPr>
            </w:pPr>
            <w:r>
              <w:rPr>
                <w:sz w:val="18"/>
                <w:szCs w:val="18"/>
              </w:rPr>
              <w:t>Modified float-adjusted capitalisation</w:t>
            </w:r>
          </w:p>
          <w:p w14:paraId="0D386CD1" w14:textId="77777777" w:rsidR="00E26552" w:rsidRDefault="008C2D0B">
            <w:pPr>
              <w:rPr>
                <w:sz w:val="18"/>
                <w:szCs w:val="18"/>
              </w:rPr>
            </w:pPr>
            <w:r>
              <w:rPr>
                <w:sz w:val="18"/>
                <w:szCs w:val="18"/>
              </w:rPr>
              <w:t>(5% cap)</w:t>
            </w:r>
          </w:p>
          <w:p w14:paraId="0D386CD2" w14:textId="77777777" w:rsidR="00E26552" w:rsidRDefault="00E26552">
            <w:pPr>
              <w:rPr>
                <w:sz w:val="18"/>
                <w:szCs w:val="18"/>
              </w:rPr>
            </w:pPr>
          </w:p>
        </w:tc>
        <w:tc>
          <w:tcPr>
            <w:tcW w:w="1417" w:type="dxa"/>
            <w:vAlign w:val="center"/>
          </w:tcPr>
          <w:p w14:paraId="0D386CD3" w14:textId="77777777" w:rsidR="00E26552" w:rsidRDefault="008C2D0B">
            <w:pPr>
              <w:rPr>
                <w:sz w:val="18"/>
                <w:szCs w:val="18"/>
              </w:rPr>
            </w:pPr>
            <w:r>
              <w:rPr>
                <w:sz w:val="18"/>
                <w:szCs w:val="18"/>
              </w:rPr>
              <w:t>$200,000,000</w:t>
            </w:r>
          </w:p>
        </w:tc>
        <w:tc>
          <w:tcPr>
            <w:tcW w:w="1134" w:type="dxa"/>
            <w:vAlign w:val="center"/>
          </w:tcPr>
          <w:p w14:paraId="0D386CD4" w14:textId="77777777" w:rsidR="00E26552" w:rsidRDefault="008C2D0B">
            <w:pPr>
              <w:rPr>
                <w:sz w:val="18"/>
                <w:szCs w:val="18"/>
              </w:rPr>
            </w:pPr>
            <w:r>
              <w:rPr>
                <w:sz w:val="18"/>
                <w:szCs w:val="18"/>
              </w:rPr>
              <w:t>$1,000,000</w:t>
            </w:r>
          </w:p>
        </w:tc>
      </w:tr>
      <w:tr w:rsidR="00E26552" w14:paraId="0D386CDB" w14:textId="77777777">
        <w:trPr>
          <w:trHeight w:val="222"/>
        </w:trPr>
        <w:tc>
          <w:tcPr>
            <w:tcW w:w="1980" w:type="dxa"/>
            <w:vMerge/>
            <w:vAlign w:val="center"/>
          </w:tcPr>
          <w:p w14:paraId="0D386CD6" w14:textId="77777777" w:rsidR="00E26552" w:rsidRDefault="00E26552">
            <w:pPr>
              <w:rPr>
                <w:sz w:val="18"/>
                <w:szCs w:val="18"/>
              </w:rPr>
            </w:pPr>
          </w:p>
        </w:tc>
        <w:tc>
          <w:tcPr>
            <w:tcW w:w="2551" w:type="dxa"/>
            <w:vMerge/>
            <w:vAlign w:val="center"/>
          </w:tcPr>
          <w:p w14:paraId="0D386CD7" w14:textId="77777777" w:rsidR="00E26552" w:rsidRDefault="00E26552">
            <w:pPr>
              <w:rPr>
                <w:sz w:val="18"/>
                <w:szCs w:val="18"/>
              </w:rPr>
            </w:pPr>
          </w:p>
        </w:tc>
        <w:tc>
          <w:tcPr>
            <w:tcW w:w="1418" w:type="dxa"/>
            <w:vMerge/>
          </w:tcPr>
          <w:p w14:paraId="0D386CD8" w14:textId="77777777" w:rsidR="00E26552" w:rsidRDefault="00E26552">
            <w:pPr>
              <w:rPr>
                <w:sz w:val="18"/>
                <w:szCs w:val="18"/>
              </w:rPr>
            </w:pPr>
          </w:p>
        </w:tc>
        <w:tc>
          <w:tcPr>
            <w:tcW w:w="1417" w:type="dxa"/>
            <w:vMerge w:val="restart"/>
            <w:vAlign w:val="center"/>
          </w:tcPr>
          <w:p w14:paraId="0D386CD9" w14:textId="77777777" w:rsidR="00E26552" w:rsidRDefault="008C2D0B">
            <w:pPr>
              <w:rPr>
                <w:sz w:val="18"/>
                <w:szCs w:val="18"/>
              </w:rPr>
            </w:pPr>
            <w:r>
              <w:rPr>
                <w:sz w:val="18"/>
                <w:szCs w:val="18"/>
              </w:rPr>
              <w:t>$100,000,000</w:t>
            </w:r>
          </w:p>
        </w:tc>
        <w:tc>
          <w:tcPr>
            <w:tcW w:w="1134" w:type="dxa"/>
            <w:vAlign w:val="center"/>
          </w:tcPr>
          <w:p w14:paraId="0D386CDA" w14:textId="77777777" w:rsidR="00E26552" w:rsidRDefault="008C2D0B">
            <w:pPr>
              <w:rPr>
                <w:sz w:val="18"/>
                <w:szCs w:val="18"/>
              </w:rPr>
            </w:pPr>
            <w:r>
              <w:rPr>
                <w:sz w:val="18"/>
                <w:szCs w:val="18"/>
              </w:rPr>
              <w:t>$850,000</w:t>
            </w:r>
          </w:p>
        </w:tc>
      </w:tr>
      <w:tr w:rsidR="00E26552" w14:paraId="0D386CE1" w14:textId="77777777">
        <w:trPr>
          <w:trHeight w:hRule="exact" w:val="221"/>
        </w:trPr>
        <w:tc>
          <w:tcPr>
            <w:tcW w:w="1980" w:type="dxa"/>
            <w:vMerge/>
            <w:vAlign w:val="center"/>
          </w:tcPr>
          <w:p w14:paraId="0D386CDC" w14:textId="77777777" w:rsidR="00E26552" w:rsidRDefault="00E26552">
            <w:pPr>
              <w:rPr>
                <w:sz w:val="18"/>
                <w:szCs w:val="18"/>
              </w:rPr>
            </w:pPr>
          </w:p>
        </w:tc>
        <w:tc>
          <w:tcPr>
            <w:tcW w:w="2551" w:type="dxa"/>
            <w:vMerge/>
            <w:vAlign w:val="center"/>
          </w:tcPr>
          <w:p w14:paraId="0D386CDD" w14:textId="77777777" w:rsidR="00E26552" w:rsidRDefault="00E26552">
            <w:pPr>
              <w:rPr>
                <w:sz w:val="18"/>
                <w:szCs w:val="18"/>
              </w:rPr>
            </w:pPr>
          </w:p>
        </w:tc>
        <w:tc>
          <w:tcPr>
            <w:tcW w:w="1418" w:type="dxa"/>
            <w:vMerge/>
          </w:tcPr>
          <w:p w14:paraId="0D386CDE" w14:textId="77777777" w:rsidR="00E26552" w:rsidRDefault="00E26552">
            <w:pPr>
              <w:rPr>
                <w:sz w:val="18"/>
                <w:szCs w:val="18"/>
              </w:rPr>
            </w:pPr>
          </w:p>
        </w:tc>
        <w:tc>
          <w:tcPr>
            <w:tcW w:w="1417" w:type="dxa"/>
            <w:vMerge/>
            <w:vAlign w:val="center"/>
          </w:tcPr>
          <w:p w14:paraId="0D386CDF" w14:textId="77777777" w:rsidR="00E26552" w:rsidRDefault="00E26552">
            <w:pPr>
              <w:rPr>
                <w:sz w:val="18"/>
                <w:szCs w:val="18"/>
              </w:rPr>
            </w:pPr>
          </w:p>
        </w:tc>
        <w:tc>
          <w:tcPr>
            <w:tcW w:w="1134" w:type="dxa"/>
            <w:vAlign w:val="center"/>
          </w:tcPr>
          <w:p w14:paraId="0D386CE0" w14:textId="77777777" w:rsidR="00E26552" w:rsidRDefault="008C2D0B">
            <w:pPr>
              <w:rPr>
                <w:sz w:val="18"/>
                <w:szCs w:val="18"/>
              </w:rPr>
            </w:pPr>
            <w:r>
              <w:rPr>
                <w:sz w:val="18"/>
                <w:szCs w:val="18"/>
              </w:rPr>
              <w:t>$700,000</w:t>
            </w:r>
          </w:p>
        </w:tc>
      </w:tr>
    </w:tbl>
    <w:p w14:paraId="0D386CE2" w14:textId="77777777" w:rsidR="00E26552" w:rsidRDefault="00E26552">
      <w:pPr>
        <w:pStyle w:val="NoSpacing"/>
      </w:pPr>
    </w:p>
    <w:p w14:paraId="0D386CE3" w14:textId="77777777" w:rsidR="00E26552" w:rsidRDefault="008C2D0B">
      <w:pPr>
        <w:spacing w:after="160" w:line="259" w:lineRule="auto"/>
        <w:rPr>
          <w:rFonts w:ascii="Arial" w:eastAsia="Arial" w:hAnsi="Arial" w:cs="Arial"/>
          <w:color w:val="000000"/>
          <w:sz w:val="20"/>
          <w:szCs w:val="22"/>
        </w:rPr>
      </w:pPr>
      <w:r>
        <w:br w:type="page"/>
      </w:r>
    </w:p>
    <w:p w14:paraId="0D386CE4" w14:textId="77777777" w:rsidR="00E26552" w:rsidRDefault="00E26552">
      <w:pPr>
        <w:pStyle w:val="NoSpacing"/>
      </w:pPr>
    </w:p>
    <w:tbl>
      <w:tblPr>
        <w:tblStyle w:val="TableGrid0"/>
        <w:tblW w:w="8500" w:type="dxa"/>
        <w:tblInd w:w="567" w:type="dxa"/>
        <w:tblLayout w:type="fixed"/>
        <w:tblLook w:val="04A0" w:firstRow="1" w:lastRow="0" w:firstColumn="1" w:lastColumn="0" w:noHBand="0" w:noVBand="1"/>
      </w:tblPr>
      <w:tblGrid>
        <w:gridCol w:w="1980"/>
        <w:gridCol w:w="2551"/>
        <w:gridCol w:w="1418"/>
        <w:gridCol w:w="1417"/>
        <w:gridCol w:w="1134"/>
      </w:tblGrid>
      <w:tr w:rsidR="00E26552" w14:paraId="0D386CE9" w14:textId="77777777">
        <w:trPr>
          <w:trHeight w:hRule="exact" w:val="907"/>
        </w:trPr>
        <w:tc>
          <w:tcPr>
            <w:tcW w:w="4531" w:type="dxa"/>
            <w:gridSpan w:val="2"/>
            <w:shd w:val="clear" w:color="auto" w:fill="F2F2F2" w:themeFill="background1" w:themeFillShade="F2"/>
            <w:vAlign w:val="center"/>
          </w:tcPr>
          <w:p w14:paraId="0D386CE5" w14:textId="77777777" w:rsidR="00E26552" w:rsidRDefault="008C2D0B">
            <w:pPr>
              <w:rPr>
                <w:sz w:val="18"/>
                <w:szCs w:val="18"/>
              </w:rPr>
            </w:pPr>
            <w:r>
              <w:rPr>
                <w:b/>
                <w:sz w:val="18"/>
                <w:szCs w:val="18"/>
              </w:rPr>
              <w:t>ROBO GLOBAL</w:t>
            </w:r>
            <w:r>
              <w:rPr>
                <w:b/>
                <w:sz w:val="18"/>
                <w:szCs w:val="18"/>
                <w:vertAlign w:val="superscript"/>
              </w:rPr>
              <w:t>®</w:t>
            </w:r>
            <w:r>
              <w:rPr>
                <w:b/>
                <w:sz w:val="18"/>
                <w:szCs w:val="18"/>
              </w:rPr>
              <w:t xml:space="preserve"> HEDGED INDEX SERIES</w:t>
            </w:r>
          </w:p>
        </w:tc>
        <w:tc>
          <w:tcPr>
            <w:tcW w:w="1418" w:type="dxa"/>
            <w:shd w:val="clear" w:color="auto" w:fill="F2F2F2" w:themeFill="background1" w:themeFillShade="F2"/>
          </w:tcPr>
          <w:p w14:paraId="0D386CE6" w14:textId="77777777" w:rsidR="00E26552" w:rsidRDefault="00E26552">
            <w:pPr>
              <w:rPr>
                <w:b/>
                <w:sz w:val="18"/>
                <w:szCs w:val="18"/>
              </w:rPr>
            </w:pPr>
          </w:p>
        </w:tc>
        <w:tc>
          <w:tcPr>
            <w:tcW w:w="1417" w:type="dxa"/>
            <w:shd w:val="clear" w:color="auto" w:fill="F2F2F2" w:themeFill="background1" w:themeFillShade="F2"/>
            <w:vAlign w:val="center"/>
          </w:tcPr>
          <w:p w14:paraId="0D386CE7" w14:textId="77777777" w:rsidR="00E26552" w:rsidRDefault="00E26552">
            <w:pPr>
              <w:rPr>
                <w:b/>
                <w:sz w:val="18"/>
                <w:szCs w:val="18"/>
              </w:rPr>
            </w:pPr>
          </w:p>
        </w:tc>
        <w:tc>
          <w:tcPr>
            <w:tcW w:w="1134" w:type="dxa"/>
            <w:shd w:val="clear" w:color="auto" w:fill="F2F2F2" w:themeFill="background1" w:themeFillShade="F2"/>
            <w:vAlign w:val="center"/>
          </w:tcPr>
          <w:p w14:paraId="0D386CE8" w14:textId="77777777" w:rsidR="00E26552" w:rsidRDefault="00E26552">
            <w:pPr>
              <w:rPr>
                <w:b/>
                <w:sz w:val="18"/>
                <w:szCs w:val="18"/>
              </w:rPr>
            </w:pPr>
          </w:p>
        </w:tc>
      </w:tr>
      <w:tr w:rsidR="00E26552" w14:paraId="0D386CEF" w14:textId="77777777">
        <w:trPr>
          <w:trHeight w:val="450"/>
        </w:trPr>
        <w:tc>
          <w:tcPr>
            <w:tcW w:w="1980" w:type="dxa"/>
            <w:vMerge w:val="restart"/>
            <w:vAlign w:val="center"/>
          </w:tcPr>
          <w:p w14:paraId="0D386CEA"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Automation and AI Hedged to Yen Index</w:t>
            </w:r>
          </w:p>
        </w:tc>
        <w:tc>
          <w:tcPr>
            <w:tcW w:w="2551" w:type="dxa"/>
            <w:vMerge w:val="restart"/>
            <w:vAlign w:val="center"/>
          </w:tcPr>
          <w:p w14:paraId="0D386CEB" w14:textId="77777777" w:rsidR="00E26552" w:rsidRDefault="008C2D0B">
            <w:pPr>
              <w:rPr>
                <w:sz w:val="18"/>
                <w:szCs w:val="18"/>
              </w:rPr>
            </w:pPr>
            <w:r>
              <w:rPr>
                <w:sz w:val="18"/>
                <w:szCs w:val="18"/>
              </w:rPr>
              <w:t>This index comprises the same constituents as the universe index.</w:t>
            </w:r>
          </w:p>
        </w:tc>
        <w:tc>
          <w:tcPr>
            <w:tcW w:w="1418" w:type="dxa"/>
            <w:vMerge w:val="restart"/>
          </w:tcPr>
          <w:p w14:paraId="0D386CEC" w14:textId="77777777" w:rsidR="00E26552" w:rsidRDefault="008C2D0B">
            <w:pPr>
              <w:rPr>
                <w:sz w:val="18"/>
                <w:szCs w:val="18"/>
              </w:rPr>
            </w:pPr>
            <w:r>
              <w:rPr>
                <w:sz w:val="18"/>
                <w:szCs w:val="18"/>
              </w:rPr>
              <w:t xml:space="preserve">Modified equal </w:t>
            </w:r>
            <w:r>
              <w:rPr>
                <w:sz w:val="18"/>
                <w:szCs w:val="18"/>
              </w:rPr>
              <w:t>weighting</w:t>
            </w:r>
          </w:p>
        </w:tc>
        <w:tc>
          <w:tcPr>
            <w:tcW w:w="1417" w:type="dxa"/>
            <w:vAlign w:val="center"/>
          </w:tcPr>
          <w:p w14:paraId="0D386CED" w14:textId="77777777" w:rsidR="00E26552" w:rsidRDefault="008C2D0B">
            <w:pPr>
              <w:rPr>
                <w:sz w:val="18"/>
                <w:szCs w:val="18"/>
              </w:rPr>
            </w:pPr>
            <w:r>
              <w:rPr>
                <w:sz w:val="18"/>
                <w:szCs w:val="18"/>
              </w:rPr>
              <w:t>$200,000,000</w:t>
            </w:r>
          </w:p>
        </w:tc>
        <w:tc>
          <w:tcPr>
            <w:tcW w:w="1134" w:type="dxa"/>
            <w:vAlign w:val="center"/>
          </w:tcPr>
          <w:p w14:paraId="0D386CEE" w14:textId="77777777" w:rsidR="00E26552" w:rsidRDefault="008C2D0B">
            <w:pPr>
              <w:rPr>
                <w:sz w:val="18"/>
                <w:szCs w:val="18"/>
              </w:rPr>
            </w:pPr>
            <w:r>
              <w:rPr>
                <w:sz w:val="18"/>
                <w:szCs w:val="18"/>
              </w:rPr>
              <w:t>$1,000,000</w:t>
            </w:r>
          </w:p>
        </w:tc>
      </w:tr>
      <w:tr w:rsidR="00E26552" w14:paraId="0D386CF5" w14:textId="77777777">
        <w:trPr>
          <w:trHeight w:val="222"/>
        </w:trPr>
        <w:tc>
          <w:tcPr>
            <w:tcW w:w="1980" w:type="dxa"/>
            <w:vMerge/>
            <w:vAlign w:val="center"/>
          </w:tcPr>
          <w:p w14:paraId="0D386CF0" w14:textId="77777777" w:rsidR="00E26552" w:rsidRDefault="00E26552">
            <w:pPr>
              <w:rPr>
                <w:sz w:val="18"/>
                <w:szCs w:val="18"/>
              </w:rPr>
            </w:pPr>
          </w:p>
        </w:tc>
        <w:tc>
          <w:tcPr>
            <w:tcW w:w="2551" w:type="dxa"/>
            <w:vMerge/>
            <w:vAlign w:val="center"/>
          </w:tcPr>
          <w:p w14:paraId="0D386CF1" w14:textId="77777777" w:rsidR="00E26552" w:rsidRDefault="00E26552">
            <w:pPr>
              <w:rPr>
                <w:sz w:val="18"/>
                <w:szCs w:val="18"/>
              </w:rPr>
            </w:pPr>
          </w:p>
        </w:tc>
        <w:tc>
          <w:tcPr>
            <w:tcW w:w="1418" w:type="dxa"/>
            <w:vMerge/>
          </w:tcPr>
          <w:p w14:paraId="0D386CF2" w14:textId="77777777" w:rsidR="00E26552" w:rsidRDefault="00E26552">
            <w:pPr>
              <w:rPr>
                <w:sz w:val="18"/>
                <w:szCs w:val="18"/>
              </w:rPr>
            </w:pPr>
          </w:p>
        </w:tc>
        <w:tc>
          <w:tcPr>
            <w:tcW w:w="1417" w:type="dxa"/>
            <w:vMerge w:val="restart"/>
            <w:vAlign w:val="center"/>
          </w:tcPr>
          <w:p w14:paraId="0D386CF3" w14:textId="77777777" w:rsidR="00E26552" w:rsidRDefault="008C2D0B">
            <w:pPr>
              <w:rPr>
                <w:sz w:val="18"/>
                <w:szCs w:val="18"/>
              </w:rPr>
            </w:pPr>
            <w:r>
              <w:rPr>
                <w:sz w:val="18"/>
                <w:szCs w:val="18"/>
              </w:rPr>
              <w:t>$100,000,000</w:t>
            </w:r>
          </w:p>
        </w:tc>
        <w:tc>
          <w:tcPr>
            <w:tcW w:w="1134" w:type="dxa"/>
            <w:vAlign w:val="center"/>
          </w:tcPr>
          <w:p w14:paraId="0D386CF4" w14:textId="77777777" w:rsidR="00E26552" w:rsidRDefault="008C2D0B">
            <w:pPr>
              <w:rPr>
                <w:sz w:val="18"/>
                <w:szCs w:val="18"/>
              </w:rPr>
            </w:pPr>
            <w:r>
              <w:rPr>
                <w:sz w:val="18"/>
                <w:szCs w:val="18"/>
              </w:rPr>
              <w:t>$850,000</w:t>
            </w:r>
          </w:p>
        </w:tc>
      </w:tr>
      <w:tr w:rsidR="00E26552" w14:paraId="0D386CFB" w14:textId="77777777">
        <w:trPr>
          <w:trHeight w:hRule="exact" w:val="221"/>
        </w:trPr>
        <w:tc>
          <w:tcPr>
            <w:tcW w:w="1980" w:type="dxa"/>
            <w:vMerge/>
            <w:vAlign w:val="center"/>
          </w:tcPr>
          <w:p w14:paraId="0D386CF6" w14:textId="77777777" w:rsidR="00E26552" w:rsidRDefault="00E26552">
            <w:pPr>
              <w:rPr>
                <w:sz w:val="18"/>
                <w:szCs w:val="18"/>
              </w:rPr>
            </w:pPr>
          </w:p>
        </w:tc>
        <w:tc>
          <w:tcPr>
            <w:tcW w:w="2551" w:type="dxa"/>
            <w:vMerge/>
            <w:vAlign w:val="center"/>
          </w:tcPr>
          <w:p w14:paraId="0D386CF7" w14:textId="77777777" w:rsidR="00E26552" w:rsidRDefault="00E26552">
            <w:pPr>
              <w:rPr>
                <w:sz w:val="18"/>
                <w:szCs w:val="18"/>
              </w:rPr>
            </w:pPr>
          </w:p>
        </w:tc>
        <w:tc>
          <w:tcPr>
            <w:tcW w:w="1418" w:type="dxa"/>
            <w:vMerge/>
          </w:tcPr>
          <w:p w14:paraId="0D386CF8" w14:textId="77777777" w:rsidR="00E26552" w:rsidRDefault="00E26552">
            <w:pPr>
              <w:rPr>
                <w:sz w:val="18"/>
                <w:szCs w:val="18"/>
              </w:rPr>
            </w:pPr>
          </w:p>
        </w:tc>
        <w:tc>
          <w:tcPr>
            <w:tcW w:w="1417" w:type="dxa"/>
            <w:vMerge/>
            <w:vAlign w:val="center"/>
          </w:tcPr>
          <w:p w14:paraId="0D386CF9" w14:textId="77777777" w:rsidR="00E26552" w:rsidRDefault="00E26552">
            <w:pPr>
              <w:rPr>
                <w:sz w:val="18"/>
                <w:szCs w:val="18"/>
              </w:rPr>
            </w:pPr>
          </w:p>
        </w:tc>
        <w:tc>
          <w:tcPr>
            <w:tcW w:w="1134" w:type="dxa"/>
            <w:vAlign w:val="center"/>
          </w:tcPr>
          <w:p w14:paraId="0D386CFA" w14:textId="77777777" w:rsidR="00E26552" w:rsidRDefault="008C2D0B">
            <w:pPr>
              <w:rPr>
                <w:sz w:val="18"/>
                <w:szCs w:val="18"/>
              </w:rPr>
            </w:pPr>
            <w:r>
              <w:rPr>
                <w:sz w:val="18"/>
                <w:szCs w:val="18"/>
              </w:rPr>
              <w:t>$700,000</w:t>
            </w:r>
          </w:p>
        </w:tc>
      </w:tr>
      <w:tr w:rsidR="00E26552" w14:paraId="0D386D01" w14:textId="77777777">
        <w:trPr>
          <w:trHeight w:val="450"/>
        </w:trPr>
        <w:tc>
          <w:tcPr>
            <w:tcW w:w="1980" w:type="dxa"/>
            <w:vMerge w:val="restart"/>
            <w:vAlign w:val="center"/>
          </w:tcPr>
          <w:p w14:paraId="0D386CFC"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and Automation UCITS Hedged to Yen Index</w:t>
            </w:r>
          </w:p>
        </w:tc>
        <w:tc>
          <w:tcPr>
            <w:tcW w:w="2551" w:type="dxa"/>
            <w:vMerge w:val="restart"/>
            <w:vAlign w:val="center"/>
          </w:tcPr>
          <w:p w14:paraId="0D386CFD" w14:textId="77777777" w:rsidR="00E26552" w:rsidRDefault="008C2D0B">
            <w:pPr>
              <w:rPr>
                <w:sz w:val="18"/>
                <w:szCs w:val="18"/>
              </w:rPr>
            </w:pPr>
            <w:r>
              <w:rPr>
                <w:sz w:val="18"/>
                <w:szCs w:val="18"/>
              </w:rPr>
              <w:t>This index comprises the same constituents as the universe index.</w:t>
            </w:r>
          </w:p>
        </w:tc>
        <w:tc>
          <w:tcPr>
            <w:tcW w:w="1418" w:type="dxa"/>
            <w:vMerge w:val="restart"/>
          </w:tcPr>
          <w:p w14:paraId="0D386CFE" w14:textId="77777777" w:rsidR="00E26552" w:rsidRDefault="008C2D0B">
            <w:pPr>
              <w:rPr>
                <w:sz w:val="18"/>
                <w:szCs w:val="18"/>
              </w:rPr>
            </w:pPr>
            <w:r>
              <w:rPr>
                <w:sz w:val="18"/>
                <w:szCs w:val="18"/>
              </w:rPr>
              <w:t>Modified equal weighting</w:t>
            </w:r>
          </w:p>
        </w:tc>
        <w:tc>
          <w:tcPr>
            <w:tcW w:w="1417" w:type="dxa"/>
            <w:vAlign w:val="center"/>
          </w:tcPr>
          <w:p w14:paraId="0D386CFF" w14:textId="77777777" w:rsidR="00E26552" w:rsidRDefault="008C2D0B">
            <w:pPr>
              <w:rPr>
                <w:sz w:val="18"/>
                <w:szCs w:val="18"/>
              </w:rPr>
            </w:pPr>
            <w:r>
              <w:rPr>
                <w:sz w:val="18"/>
                <w:szCs w:val="18"/>
              </w:rPr>
              <w:t>$200,000,000</w:t>
            </w:r>
          </w:p>
        </w:tc>
        <w:tc>
          <w:tcPr>
            <w:tcW w:w="1134" w:type="dxa"/>
            <w:vAlign w:val="center"/>
          </w:tcPr>
          <w:p w14:paraId="0D386D00" w14:textId="77777777" w:rsidR="00E26552" w:rsidRDefault="008C2D0B">
            <w:pPr>
              <w:rPr>
                <w:sz w:val="18"/>
                <w:szCs w:val="18"/>
              </w:rPr>
            </w:pPr>
            <w:r>
              <w:rPr>
                <w:sz w:val="18"/>
                <w:szCs w:val="18"/>
              </w:rPr>
              <w:t>$1,000,000</w:t>
            </w:r>
          </w:p>
        </w:tc>
      </w:tr>
      <w:tr w:rsidR="00E26552" w14:paraId="0D386D07" w14:textId="77777777">
        <w:trPr>
          <w:trHeight w:val="222"/>
        </w:trPr>
        <w:tc>
          <w:tcPr>
            <w:tcW w:w="1980" w:type="dxa"/>
            <w:vMerge/>
            <w:vAlign w:val="center"/>
          </w:tcPr>
          <w:p w14:paraId="0D386D02" w14:textId="77777777" w:rsidR="00E26552" w:rsidRDefault="00E26552">
            <w:pPr>
              <w:rPr>
                <w:sz w:val="18"/>
                <w:szCs w:val="18"/>
              </w:rPr>
            </w:pPr>
          </w:p>
        </w:tc>
        <w:tc>
          <w:tcPr>
            <w:tcW w:w="2551" w:type="dxa"/>
            <w:vMerge/>
            <w:vAlign w:val="center"/>
          </w:tcPr>
          <w:p w14:paraId="0D386D03" w14:textId="77777777" w:rsidR="00E26552" w:rsidRDefault="00E26552">
            <w:pPr>
              <w:rPr>
                <w:sz w:val="18"/>
                <w:szCs w:val="18"/>
              </w:rPr>
            </w:pPr>
          </w:p>
        </w:tc>
        <w:tc>
          <w:tcPr>
            <w:tcW w:w="1418" w:type="dxa"/>
            <w:vMerge/>
          </w:tcPr>
          <w:p w14:paraId="0D386D04" w14:textId="77777777" w:rsidR="00E26552" w:rsidRDefault="00E26552">
            <w:pPr>
              <w:rPr>
                <w:sz w:val="18"/>
                <w:szCs w:val="18"/>
              </w:rPr>
            </w:pPr>
          </w:p>
        </w:tc>
        <w:tc>
          <w:tcPr>
            <w:tcW w:w="1417" w:type="dxa"/>
            <w:vMerge w:val="restart"/>
            <w:vAlign w:val="center"/>
          </w:tcPr>
          <w:p w14:paraId="0D386D05" w14:textId="77777777" w:rsidR="00E26552" w:rsidRDefault="008C2D0B">
            <w:pPr>
              <w:rPr>
                <w:sz w:val="18"/>
                <w:szCs w:val="18"/>
              </w:rPr>
            </w:pPr>
            <w:r>
              <w:rPr>
                <w:sz w:val="18"/>
                <w:szCs w:val="18"/>
              </w:rPr>
              <w:t>$100,000,000</w:t>
            </w:r>
          </w:p>
        </w:tc>
        <w:tc>
          <w:tcPr>
            <w:tcW w:w="1134" w:type="dxa"/>
            <w:vAlign w:val="center"/>
          </w:tcPr>
          <w:p w14:paraId="0D386D06" w14:textId="77777777" w:rsidR="00E26552" w:rsidRDefault="008C2D0B">
            <w:pPr>
              <w:rPr>
                <w:sz w:val="18"/>
                <w:szCs w:val="18"/>
              </w:rPr>
            </w:pPr>
            <w:r>
              <w:rPr>
                <w:sz w:val="18"/>
                <w:szCs w:val="18"/>
              </w:rPr>
              <w:t>$850,000</w:t>
            </w:r>
          </w:p>
        </w:tc>
      </w:tr>
      <w:tr w:rsidR="00E26552" w14:paraId="0D386D0D" w14:textId="77777777">
        <w:trPr>
          <w:trHeight w:hRule="exact" w:val="221"/>
        </w:trPr>
        <w:tc>
          <w:tcPr>
            <w:tcW w:w="1980" w:type="dxa"/>
            <w:vMerge/>
            <w:vAlign w:val="center"/>
          </w:tcPr>
          <w:p w14:paraId="0D386D08" w14:textId="77777777" w:rsidR="00E26552" w:rsidRDefault="00E26552">
            <w:pPr>
              <w:rPr>
                <w:sz w:val="18"/>
                <w:szCs w:val="18"/>
              </w:rPr>
            </w:pPr>
          </w:p>
        </w:tc>
        <w:tc>
          <w:tcPr>
            <w:tcW w:w="2551" w:type="dxa"/>
            <w:vMerge/>
            <w:vAlign w:val="center"/>
          </w:tcPr>
          <w:p w14:paraId="0D386D09" w14:textId="77777777" w:rsidR="00E26552" w:rsidRDefault="00E26552">
            <w:pPr>
              <w:rPr>
                <w:sz w:val="18"/>
                <w:szCs w:val="18"/>
              </w:rPr>
            </w:pPr>
          </w:p>
        </w:tc>
        <w:tc>
          <w:tcPr>
            <w:tcW w:w="1418" w:type="dxa"/>
            <w:vMerge/>
          </w:tcPr>
          <w:p w14:paraId="0D386D0A" w14:textId="77777777" w:rsidR="00E26552" w:rsidRDefault="00E26552">
            <w:pPr>
              <w:rPr>
                <w:sz w:val="18"/>
                <w:szCs w:val="18"/>
              </w:rPr>
            </w:pPr>
          </w:p>
        </w:tc>
        <w:tc>
          <w:tcPr>
            <w:tcW w:w="1417" w:type="dxa"/>
            <w:vMerge/>
            <w:vAlign w:val="center"/>
          </w:tcPr>
          <w:p w14:paraId="0D386D0B" w14:textId="77777777" w:rsidR="00E26552" w:rsidRDefault="00E26552">
            <w:pPr>
              <w:rPr>
                <w:sz w:val="18"/>
                <w:szCs w:val="18"/>
              </w:rPr>
            </w:pPr>
          </w:p>
        </w:tc>
        <w:tc>
          <w:tcPr>
            <w:tcW w:w="1134" w:type="dxa"/>
            <w:vAlign w:val="center"/>
          </w:tcPr>
          <w:p w14:paraId="0D386D0C" w14:textId="77777777" w:rsidR="00E26552" w:rsidRDefault="008C2D0B">
            <w:pPr>
              <w:rPr>
                <w:sz w:val="18"/>
                <w:szCs w:val="18"/>
              </w:rPr>
            </w:pPr>
            <w:r>
              <w:rPr>
                <w:sz w:val="18"/>
                <w:szCs w:val="18"/>
              </w:rPr>
              <w:t>$700,000</w:t>
            </w:r>
          </w:p>
        </w:tc>
      </w:tr>
      <w:tr w:rsidR="00E26552" w14:paraId="0D386D13" w14:textId="77777777">
        <w:trPr>
          <w:trHeight w:val="450"/>
        </w:trPr>
        <w:tc>
          <w:tcPr>
            <w:tcW w:w="1980" w:type="dxa"/>
            <w:vMerge w:val="restart"/>
            <w:vAlign w:val="center"/>
          </w:tcPr>
          <w:p w14:paraId="0D386D0E"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and Automation UCITS Hedged to USD Index</w:t>
            </w:r>
          </w:p>
        </w:tc>
        <w:tc>
          <w:tcPr>
            <w:tcW w:w="2551" w:type="dxa"/>
            <w:vMerge w:val="restart"/>
            <w:vAlign w:val="center"/>
          </w:tcPr>
          <w:p w14:paraId="0D386D0F" w14:textId="77777777" w:rsidR="00E26552" w:rsidRDefault="008C2D0B">
            <w:pPr>
              <w:rPr>
                <w:sz w:val="18"/>
                <w:szCs w:val="18"/>
              </w:rPr>
            </w:pPr>
            <w:r>
              <w:rPr>
                <w:sz w:val="18"/>
                <w:szCs w:val="18"/>
              </w:rPr>
              <w:t>This index comprises the same constituents as the universe index.</w:t>
            </w:r>
          </w:p>
        </w:tc>
        <w:tc>
          <w:tcPr>
            <w:tcW w:w="1418" w:type="dxa"/>
            <w:vMerge w:val="restart"/>
          </w:tcPr>
          <w:p w14:paraId="0D386D10" w14:textId="77777777" w:rsidR="00E26552" w:rsidRDefault="008C2D0B">
            <w:pPr>
              <w:rPr>
                <w:sz w:val="18"/>
                <w:szCs w:val="18"/>
              </w:rPr>
            </w:pPr>
            <w:r>
              <w:rPr>
                <w:sz w:val="18"/>
                <w:szCs w:val="18"/>
              </w:rPr>
              <w:t>Modified equal weighting</w:t>
            </w:r>
          </w:p>
        </w:tc>
        <w:tc>
          <w:tcPr>
            <w:tcW w:w="1417" w:type="dxa"/>
            <w:vAlign w:val="center"/>
          </w:tcPr>
          <w:p w14:paraId="0D386D11" w14:textId="77777777" w:rsidR="00E26552" w:rsidRDefault="008C2D0B">
            <w:pPr>
              <w:rPr>
                <w:sz w:val="18"/>
                <w:szCs w:val="18"/>
              </w:rPr>
            </w:pPr>
            <w:r>
              <w:rPr>
                <w:sz w:val="18"/>
                <w:szCs w:val="18"/>
              </w:rPr>
              <w:t>$200,000,000</w:t>
            </w:r>
          </w:p>
        </w:tc>
        <w:tc>
          <w:tcPr>
            <w:tcW w:w="1134" w:type="dxa"/>
            <w:vAlign w:val="center"/>
          </w:tcPr>
          <w:p w14:paraId="0D386D12" w14:textId="77777777" w:rsidR="00E26552" w:rsidRDefault="008C2D0B">
            <w:pPr>
              <w:rPr>
                <w:sz w:val="18"/>
                <w:szCs w:val="18"/>
              </w:rPr>
            </w:pPr>
            <w:r>
              <w:rPr>
                <w:sz w:val="18"/>
                <w:szCs w:val="18"/>
              </w:rPr>
              <w:t>$1,000,000</w:t>
            </w:r>
          </w:p>
        </w:tc>
      </w:tr>
      <w:tr w:rsidR="00E26552" w14:paraId="0D386D19" w14:textId="77777777">
        <w:trPr>
          <w:trHeight w:val="222"/>
        </w:trPr>
        <w:tc>
          <w:tcPr>
            <w:tcW w:w="1980" w:type="dxa"/>
            <w:vMerge/>
            <w:vAlign w:val="center"/>
          </w:tcPr>
          <w:p w14:paraId="0D386D14" w14:textId="77777777" w:rsidR="00E26552" w:rsidRDefault="00E26552">
            <w:pPr>
              <w:rPr>
                <w:sz w:val="18"/>
                <w:szCs w:val="18"/>
              </w:rPr>
            </w:pPr>
          </w:p>
        </w:tc>
        <w:tc>
          <w:tcPr>
            <w:tcW w:w="2551" w:type="dxa"/>
            <w:vMerge/>
            <w:vAlign w:val="center"/>
          </w:tcPr>
          <w:p w14:paraId="0D386D15" w14:textId="77777777" w:rsidR="00E26552" w:rsidRDefault="00E26552">
            <w:pPr>
              <w:rPr>
                <w:sz w:val="18"/>
                <w:szCs w:val="18"/>
              </w:rPr>
            </w:pPr>
          </w:p>
        </w:tc>
        <w:tc>
          <w:tcPr>
            <w:tcW w:w="1418" w:type="dxa"/>
            <w:vMerge/>
          </w:tcPr>
          <w:p w14:paraId="0D386D16" w14:textId="77777777" w:rsidR="00E26552" w:rsidRDefault="00E26552">
            <w:pPr>
              <w:rPr>
                <w:sz w:val="18"/>
                <w:szCs w:val="18"/>
              </w:rPr>
            </w:pPr>
          </w:p>
        </w:tc>
        <w:tc>
          <w:tcPr>
            <w:tcW w:w="1417" w:type="dxa"/>
            <w:vMerge w:val="restart"/>
            <w:vAlign w:val="center"/>
          </w:tcPr>
          <w:p w14:paraId="0D386D17" w14:textId="77777777" w:rsidR="00E26552" w:rsidRDefault="008C2D0B">
            <w:pPr>
              <w:rPr>
                <w:sz w:val="18"/>
                <w:szCs w:val="18"/>
              </w:rPr>
            </w:pPr>
            <w:r>
              <w:rPr>
                <w:sz w:val="18"/>
                <w:szCs w:val="18"/>
              </w:rPr>
              <w:t>$100,000,000</w:t>
            </w:r>
          </w:p>
        </w:tc>
        <w:tc>
          <w:tcPr>
            <w:tcW w:w="1134" w:type="dxa"/>
            <w:vAlign w:val="center"/>
          </w:tcPr>
          <w:p w14:paraId="0D386D18" w14:textId="77777777" w:rsidR="00E26552" w:rsidRDefault="008C2D0B">
            <w:pPr>
              <w:rPr>
                <w:sz w:val="18"/>
                <w:szCs w:val="18"/>
              </w:rPr>
            </w:pPr>
            <w:r>
              <w:rPr>
                <w:sz w:val="18"/>
                <w:szCs w:val="18"/>
              </w:rPr>
              <w:t>$850,000</w:t>
            </w:r>
          </w:p>
        </w:tc>
      </w:tr>
      <w:tr w:rsidR="00E26552" w14:paraId="0D386D1F" w14:textId="77777777">
        <w:trPr>
          <w:trHeight w:hRule="exact" w:val="221"/>
        </w:trPr>
        <w:tc>
          <w:tcPr>
            <w:tcW w:w="1980" w:type="dxa"/>
            <w:vMerge/>
            <w:vAlign w:val="center"/>
          </w:tcPr>
          <w:p w14:paraId="0D386D1A" w14:textId="77777777" w:rsidR="00E26552" w:rsidRDefault="00E26552">
            <w:pPr>
              <w:rPr>
                <w:sz w:val="18"/>
                <w:szCs w:val="18"/>
              </w:rPr>
            </w:pPr>
          </w:p>
        </w:tc>
        <w:tc>
          <w:tcPr>
            <w:tcW w:w="2551" w:type="dxa"/>
            <w:vMerge/>
            <w:vAlign w:val="center"/>
          </w:tcPr>
          <w:p w14:paraId="0D386D1B" w14:textId="77777777" w:rsidR="00E26552" w:rsidRDefault="00E26552">
            <w:pPr>
              <w:rPr>
                <w:sz w:val="18"/>
                <w:szCs w:val="18"/>
              </w:rPr>
            </w:pPr>
          </w:p>
        </w:tc>
        <w:tc>
          <w:tcPr>
            <w:tcW w:w="1418" w:type="dxa"/>
            <w:vMerge/>
          </w:tcPr>
          <w:p w14:paraId="0D386D1C" w14:textId="77777777" w:rsidR="00E26552" w:rsidRDefault="00E26552">
            <w:pPr>
              <w:rPr>
                <w:sz w:val="18"/>
                <w:szCs w:val="18"/>
              </w:rPr>
            </w:pPr>
          </w:p>
        </w:tc>
        <w:tc>
          <w:tcPr>
            <w:tcW w:w="1417" w:type="dxa"/>
            <w:vMerge/>
            <w:vAlign w:val="center"/>
          </w:tcPr>
          <w:p w14:paraId="0D386D1D" w14:textId="77777777" w:rsidR="00E26552" w:rsidRDefault="00E26552">
            <w:pPr>
              <w:rPr>
                <w:sz w:val="18"/>
                <w:szCs w:val="18"/>
              </w:rPr>
            </w:pPr>
          </w:p>
        </w:tc>
        <w:tc>
          <w:tcPr>
            <w:tcW w:w="1134" w:type="dxa"/>
            <w:vAlign w:val="center"/>
          </w:tcPr>
          <w:p w14:paraId="0D386D1E" w14:textId="77777777" w:rsidR="00E26552" w:rsidRDefault="008C2D0B">
            <w:pPr>
              <w:rPr>
                <w:sz w:val="18"/>
                <w:szCs w:val="18"/>
              </w:rPr>
            </w:pPr>
            <w:r>
              <w:rPr>
                <w:sz w:val="18"/>
                <w:szCs w:val="18"/>
              </w:rPr>
              <w:t>$700,000</w:t>
            </w:r>
          </w:p>
        </w:tc>
      </w:tr>
      <w:tr w:rsidR="00E26552" w14:paraId="0D386D25" w14:textId="77777777">
        <w:trPr>
          <w:trHeight w:val="450"/>
        </w:trPr>
        <w:tc>
          <w:tcPr>
            <w:tcW w:w="1980" w:type="dxa"/>
            <w:vMerge w:val="restart"/>
            <w:vAlign w:val="center"/>
          </w:tcPr>
          <w:p w14:paraId="0D386D20"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Automation and AI Hedged to EUR Index</w:t>
            </w:r>
          </w:p>
        </w:tc>
        <w:tc>
          <w:tcPr>
            <w:tcW w:w="2551" w:type="dxa"/>
            <w:vMerge w:val="restart"/>
            <w:vAlign w:val="center"/>
          </w:tcPr>
          <w:p w14:paraId="0D386D21" w14:textId="77777777" w:rsidR="00E26552" w:rsidRDefault="008C2D0B">
            <w:pPr>
              <w:rPr>
                <w:sz w:val="18"/>
                <w:szCs w:val="18"/>
              </w:rPr>
            </w:pPr>
            <w:r>
              <w:rPr>
                <w:sz w:val="18"/>
                <w:szCs w:val="18"/>
              </w:rPr>
              <w:t>This index comprises the same constituents as the universe index.</w:t>
            </w:r>
          </w:p>
        </w:tc>
        <w:tc>
          <w:tcPr>
            <w:tcW w:w="1418" w:type="dxa"/>
            <w:vMerge w:val="restart"/>
          </w:tcPr>
          <w:p w14:paraId="0D386D22" w14:textId="77777777" w:rsidR="00E26552" w:rsidRDefault="008C2D0B">
            <w:pPr>
              <w:rPr>
                <w:sz w:val="18"/>
                <w:szCs w:val="18"/>
              </w:rPr>
            </w:pPr>
            <w:r>
              <w:rPr>
                <w:sz w:val="18"/>
                <w:szCs w:val="18"/>
              </w:rPr>
              <w:t>Modified equal weighting</w:t>
            </w:r>
          </w:p>
        </w:tc>
        <w:tc>
          <w:tcPr>
            <w:tcW w:w="1417" w:type="dxa"/>
            <w:vAlign w:val="center"/>
          </w:tcPr>
          <w:p w14:paraId="0D386D23" w14:textId="77777777" w:rsidR="00E26552" w:rsidRDefault="008C2D0B">
            <w:pPr>
              <w:rPr>
                <w:sz w:val="18"/>
                <w:szCs w:val="18"/>
              </w:rPr>
            </w:pPr>
            <w:r>
              <w:rPr>
                <w:sz w:val="18"/>
                <w:szCs w:val="18"/>
              </w:rPr>
              <w:t>$200,000,000</w:t>
            </w:r>
          </w:p>
        </w:tc>
        <w:tc>
          <w:tcPr>
            <w:tcW w:w="1134" w:type="dxa"/>
            <w:vAlign w:val="center"/>
          </w:tcPr>
          <w:p w14:paraId="0D386D24" w14:textId="77777777" w:rsidR="00E26552" w:rsidRDefault="008C2D0B">
            <w:pPr>
              <w:rPr>
                <w:sz w:val="18"/>
                <w:szCs w:val="18"/>
              </w:rPr>
            </w:pPr>
            <w:r>
              <w:rPr>
                <w:sz w:val="18"/>
                <w:szCs w:val="18"/>
              </w:rPr>
              <w:t>$1,000,000</w:t>
            </w:r>
          </w:p>
        </w:tc>
      </w:tr>
      <w:tr w:rsidR="00E26552" w14:paraId="0D386D2B" w14:textId="77777777">
        <w:trPr>
          <w:trHeight w:val="285"/>
        </w:trPr>
        <w:tc>
          <w:tcPr>
            <w:tcW w:w="1980" w:type="dxa"/>
            <w:vMerge/>
            <w:vAlign w:val="center"/>
          </w:tcPr>
          <w:p w14:paraId="0D386D26" w14:textId="77777777" w:rsidR="00E26552" w:rsidRDefault="00E26552">
            <w:pPr>
              <w:rPr>
                <w:sz w:val="18"/>
                <w:szCs w:val="18"/>
              </w:rPr>
            </w:pPr>
          </w:p>
        </w:tc>
        <w:tc>
          <w:tcPr>
            <w:tcW w:w="2551" w:type="dxa"/>
            <w:vMerge/>
            <w:vAlign w:val="center"/>
          </w:tcPr>
          <w:p w14:paraId="0D386D27" w14:textId="77777777" w:rsidR="00E26552" w:rsidRDefault="00E26552">
            <w:pPr>
              <w:rPr>
                <w:sz w:val="18"/>
                <w:szCs w:val="18"/>
              </w:rPr>
            </w:pPr>
          </w:p>
        </w:tc>
        <w:tc>
          <w:tcPr>
            <w:tcW w:w="1418" w:type="dxa"/>
            <w:vMerge/>
          </w:tcPr>
          <w:p w14:paraId="0D386D28" w14:textId="77777777" w:rsidR="00E26552" w:rsidRDefault="00E26552">
            <w:pPr>
              <w:rPr>
                <w:sz w:val="18"/>
                <w:szCs w:val="18"/>
              </w:rPr>
            </w:pPr>
          </w:p>
        </w:tc>
        <w:tc>
          <w:tcPr>
            <w:tcW w:w="1417" w:type="dxa"/>
            <w:vMerge w:val="restart"/>
            <w:vAlign w:val="center"/>
          </w:tcPr>
          <w:p w14:paraId="0D386D29" w14:textId="77777777" w:rsidR="00E26552" w:rsidRDefault="008C2D0B">
            <w:pPr>
              <w:rPr>
                <w:sz w:val="18"/>
                <w:szCs w:val="18"/>
              </w:rPr>
            </w:pPr>
            <w:r>
              <w:rPr>
                <w:sz w:val="18"/>
                <w:szCs w:val="18"/>
              </w:rPr>
              <w:t>$100,000,000</w:t>
            </w:r>
          </w:p>
        </w:tc>
        <w:tc>
          <w:tcPr>
            <w:tcW w:w="1134" w:type="dxa"/>
            <w:vAlign w:val="center"/>
          </w:tcPr>
          <w:p w14:paraId="0D386D2A" w14:textId="77777777" w:rsidR="00E26552" w:rsidRDefault="008C2D0B">
            <w:pPr>
              <w:rPr>
                <w:sz w:val="18"/>
                <w:szCs w:val="18"/>
              </w:rPr>
            </w:pPr>
            <w:r>
              <w:rPr>
                <w:sz w:val="18"/>
                <w:szCs w:val="18"/>
              </w:rPr>
              <w:t>$850,000</w:t>
            </w:r>
          </w:p>
        </w:tc>
      </w:tr>
      <w:tr w:rsidR="00E26552" w14:paraId="0D386D31" w14:textId="77777777">
        <w:trPr>
          <w:trHeight w:val="40"/>
        </w:trPr>
        <w:tc>
          <w:tcPr>
            <w:tcW w:w="1980" w:type="dxa"/>
            <w:vMerge/>
            <w:vAlign w:val="center"/>
          </w:tcPr>
          <w:p w14:paraId="0D386D2C" w14:textId="77777777" w:rsidR="00E26552" w:rsidRDefault="00E26552">
            <w:pPr>
              <w:rPr>
                <w:sz w:val="18"/>
                <w:szCs w:val="18"/>
              </w:rPr>
            </w:pPr>
          </w:p>
        </w:tc>
        <w:tc>
          <w:tcPr>
            <w:tcW w:w="2551" w:type="dxa"/>
            <w:vMerge/>
            <w:vAlign w:val="center"/>
          </w:tcPr>
          <w:p w14:paraId="0D386D2D" w14:textId="77777777" w:rsidR="00E26552" w:rsidRDefault="00E26552">
            <w:pPr>
              <w:rPr>
                <w:sz w:val="18"/>
                <w:szCs w:val="18"/>
              </w:rPr>
            </w:pPr>
          </w:p>
        </w:tc>
        <w:tc>
          <w:tcPr>
            <w:tcW w:w="1418" w:type="dxa"/>
            <w:vMerge/>
          </w:tcPr>
          <w:p w14:paraId="0D386D2E" w14:textId="77777777" w:rsidR="00E26552" w:rsidRDefault="00E26552">
            <w:pPr>
              <w:rPr>
                <w:sz w:val="18"/>
                <w:szCs w:val="18"/>
              </w:rPr>
            </w:pPr>
          </w:p>
        </w:tc>
        <w:tc>
          <w:tcPr>
            <w:tcW w:w="1417" w:type="dxa"/>
            <w:vMerge/>
            <w:vAlign w:val="center"/>
          </w:tcPr>
          <w:p w14:paraId="0D386D2F" w14:textId="77777777" w:rsidR="00E26552" w:rsidRDefault="00E26552">
            <w:pPr>
              <w:rPr>
                <w:sz w:val="18"/>
                <w:szCs w:val="18"/>
              </w:rPr>
            </w:pPr>
          </w:p>
        </w:tc>
        <w:tc>
          <w:tcPr>
            <w:tcW w:w="1134" w:type="dxa"/>
            <w:vAlign w:val="center"/>
          </w:tcPr>
          <w:p w14:paraId="0D386D30" w14:textId="77777777" w:rsidR="00E26552" w:rsidRDefault="008C2D0B">
            <w:pPr>
              <w:rPr>
                <w:sz w:val="18"/>
                <w:szCs w:val="18"/>
              </w:rPr>
            </w:pPr>
            <w:r>
              <w:rPr>
                <w:sz w:val="18"/>
                <w:szCs w:val="18"/>
              </w:rPr>
              <w:t>$700,000</w:t>
            </w:r>
          </w:p>
        </w:tc>
      </w:tr>
      <w:tr w:rsidR="00E26552" w14:paraId="0D386D37" w14:textId="77777777">
        <w:trPr>
          <w:trHeight w:val="450"/>
        </w:trPr>
        <w:tc>
          <w:tcPr>
            <w:tcW w:w="1980" w:type="dxa"/>
            <w:vMerge w:val="restart"/>
            <w:vAlign w:val="center"/>
          </w:tcPr>
          <w:p w14:paraId="0D386D32"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and Automation UCITS Hedged to GBP Index</w:t>
            </w:r>
          </w:p>
        </w:tc>
        <w:tc>
          <w:tcPr>
            <w:tcW w:w="2551" w:type="dxa"/>
            <w:vMerge w:val="restart"/>
            <w:vAlign w:val="center"/>
          </w:tcPr>
          <w:p w14:paraId="0D386D33" w14:textId="77777777" w:rsidR="00E26552" w:rsidRDefault="008C2D0B">
            <w:pPr>
              <w:rPr>
                <w:sz w:val="18"/>
                <w:szCs w:val="18"/>
              </w:rPr>
            </w:pPr>
            <w:r>
              <w:rPr>
                <w:sz w:val="18"/>
                <w:szCs w:val="18"/>
              </w:rPr>
              <w:t>This index comprises the same constituents as the universe index.</w:t>
            </w:r>
          </w:p>
        </w:tc>
        <w:tc>
          <w:tcPr>
            <w:tcW w:w="1418" w:type="dxa"/>
            <w:vMerge w:val="restart"/>
          </w:tcPr>
          <w:p w14:paraId="0D386D34" w14:textId="77777777" w:rsidR="00E26552" w:rsidRDefault="008C2D0B">
            <w:pPr>
              <w:rPr>
                <w:sz w:val="18"/>
                <w:szCs w:val="18"/>
              </w:rPr>
            </w:pPr>
            <w:r>
              <w:rPr>
                <w:sz w:val="18"/>
                <w:szCs w:val="18"/>
              </w:rPr>
              <w:t>Modified equal weighting</w:t>
            </w:r>
          </w:p>
        </w:tc>
        <w:tc>
          <w:tcPr>
            <w:tcW w:w="1417" w:type="dxa"/>
            <w:vAlign w:val="center"/>
          </w:tcPr>
          <w:p w14:paraId="0D386D35" w14:textId="77777777" w:rsidR="00E26552" w:rsidRDefault="008C2D0B">
            <w:pPr>
              <w:rPr>
                <w:sz w:val="18"/>
                <w:szCs w:val="18"/>
              </w:rPr>
            </w:pPr>
            <w:r>
              <w:rPr>
                <w:sz w:val="18"/>
                <w:szCs w:val="18"/>
              </w:rPr>
              <w:t>$200,000,000</w:t>
            </w:r>
          </w:p>
        </w:tc>
        <w:tc>
          <w:tcPr>
            <w:tcW w:w="1134" w:type="dxa"/>
            <w:vAlign w:val="center"/>
          </w:tcPr>
          <w:p w14:paraId="0D386D36" w14:textId="77777777" w:rsidR="00E26552" w:rsidRDefault="008C2D0B">
            <w:pPr>
              <w:rPr>
                <w:sz w:val="18"/>
                <w:szCs w:val="18"/>
              </w:rPr>
            </w:pPr>
            <w:r>
              <w:rPr>
                <w:sz w:val="18"/>
                <w:szCs w:val="18"/>
              </w:rPr>
              <w:t>$1,000,000</w:t>
            </w:r>
          </w:p>
        </w:tc>
      </w:tr>
      <w:tr w:rsidR="00E26552" w14:paraId="0D386D3D" w14:textId="77777777">
        <w:trPr>
          <w:trHeight w:val="222"/>
        </w:trPr>
        <w:tc>
          <w:tcPr>
            <w:tcW w:w="1980" w:type="dxa"/>
            <w:vMerge/>
            <w:vAlign w:val="center"/>
          </w:tcPr>
          <w:p w14:paraId="0D386D38" w14:textId="77777777" w:rsidR="00E26552" w:rsidRDefault="00E26552">
            <w:pPr>
              <w:rPr>
                <w:sz w:val="18"/>
                <w:szCs w:val="18"/>
              </w:rPr>
            </w:pPr>
          </w:p>
        </w:tc>
        <w:tc>
          <w:tcPr>
            <w:tcW w:w="2551" w:type="dxa"/>
            <w:vMerge/>
            <w:vAlign w:val="center"/>
          </w:tcPr>
          <w:p w14:paraId="0D386D39" w14:textId="77777777" w:rsidR="00E26552" w:rsidRDefault="00E26552">
            <w:pPr>
              <w:rPr>
                <w:sz w:val="18"/>
                <w:szCs w:val="18"/>
              </w:rPr>
            </w:pPr>
          </w:p>
        </w:tc>
        <w:tc>
          <w:tcPr>
            <w:tcW w:w="1418" w:type="dxa"/>
            <w:vMerge/>
          </w:tcPr>
          <w:p w14:paraId="0D386D3A" w14:textId="77777777" w:rsidR="00E26552" w:rsidRDefault="00E26552">
            <w:pPr>
              <w:rPr>
                <w:sz w:val="18"/>
                <w:szCs w:val="18"/>
              </w:rPr>
            </w:pPr>
          </w:p>
        </w:tc>
        <w:tc>
          <w:tcPr>
            <w:tcW w:w="1417" w:type="dxa"/>
            <w:vMerge w:val="restart"/>
            <w:vAlign w:val="center"/>
          </w:tcPr>
          <w:p w14:paraId="0D386D3B" w14:textId="77777777" w:rsidR="00E26552" w:rsidRDefault="008C2D0B">
            <w:pPr>
              <w:rPr>
                <w:sz w:val="18"/>
                <w:szCs w:val="18"/>
              </w:rPr>
            </w:pPr>
            <w:r>
              <w:rPr>
                <w:sz w:val="18"/>
                <w:szCs w:val="18"/>
              </w:rPr>
              <w:t>$100,000,000</w:t>
            </w:r>
          </w:p>
        </w:tc>
        <w:tc>
          <w:tcPr>
            <w:tcW w:w="1134" w:type="dxa"/>
            <w:vAlign w:val="center"/>
          </w:tcPr>
          <w:p w14:paraId="0D386D3C" w14:textId="77777777" w:rsidR="00E26552" w:rsidRDefault="008C2D0B">
            <w:pPr>
              <w:rPr>
                <w:sz w:val="18"/>
                <w:szCs w:val="18"/>
              </w:rPr>
            </w:pPr>
            <w:r>
              <w:rPr>
                <w:sz w:val="18"/>
                <w:szCs w:val="18"/>
              </w:rPr>
              <w:t>$850,000</w:t>
            </w:r>
          </w:p>
        </w:tc>
      </w:tr>
      <w:tr w:rsidR="00E26552" w14:paraId="0D386D43" w14:textId="77777777">
        <w:trPr>
          <w:trHeight w:hRule="exact" w:val="221"/>
        </w:trPr>
        <w:tc>
          <w:tcPr>
            <w:tcW w:w="1980" w:type="dxa"/>
            <w:vMerge/>
            <w:vAlign w:val="center"/>
          </w:tcPr>
          <w:p w14:paraId="0D386D3E" w14:textId="77777777" w:rsidR="00E26552" w:rsidRDefault="00E26552">
            <w:pPr>
              <w:rPr>
                <w:sz w:val="18"/>
                <w:szCs w:val="18"/>
              </w:rPr>
            </w:pPr>
          </w:p>
        </w:tc>
        <w:tc>
          <w:tcPr>
            <w:tcW w:w="2551" w:type="dxa"/>
            <w:vMerge/>
            <w:vAlign w:val="center"/>
          </w:tcPr>
          <w:p w14:paraId="0D386D3F" w14:textId="77777777" w:rsidR="00E26552" w:rsidRDefault="00E26552">
            <w:pPr>
              <w:rPr>
                <w:sz w:val="18"/>
                <w:szCs w:val="18"/>
              </w:rPr>
            </w:pPr>
          </w:p>
        </w:tc>
        <w:tc>
          <w:tcPr>
            <w:tcW w:w="1418" w:type="dxa"/>
            <w:vMerge/>
          </w:tcPr>
          <w:p w14:paraId="0D386D40" w14:textId="77777777" w:rsidR="00E26552" w:rsidRDefault="00E26552">
            <w:pPr>
              <w:rPr>
                <w:sz w:val="18"/>
                <w:szCs w:val="18"/>
              </w:rPr>
            </w:pPr>
          </w:p>
        </w:tc>
        <w:tc>
          <w:tcPr>
            <w:tcW w:w="1417" w:type="dxa"/>
            <w:vMerge/>
            <w:vAlign w:val="center"/>
          </w:tcPr>
          <w:p w14:paraId="0D386D41" w14:textId="77777777" w:rsidR="00E26552" w:rsidRDefault="00E26552">
            <w:pPr>
              <w:rPr>
                <w:sz w:val="18"/>
                <w:szCs w:val="18"/>
              </w:rPr>
            </w:pPr>
          </w:p>
        </w:tc>
        <w:tc>
          <w:tcPr>
            <w:tcW w:w="1134" w:type="dxa"/>
            <w:vAlign w:val="center"/>
          </w:tcPr>
          <w:p w14:paraId="0D386D42" w14:textId="77777777" w:rsidR="00E26552" w:rsidRDefault="008C2D0B">
            <w:pPr>
              <w:rPr>
                <w:sz w:val="18"/>
                <w:szCs w:val="18"/>
              </w:rPr>
            </w:pPr>
            <w:r>
              <w:rPr>
                <w:sz w:val="18"/>
                <w:szCs w:val="18"/>
              </w:rPr>
              <w:t>$700,000</w:t>
            </w:r>
          </w:p>
        </w:tc>
      </w:tr>
    </w:tbl>
    <w:p w14:paraId="0D386D44" w14:textId="77777777" w:rsidR="00E26552" w:rsidRDefault="00E26552">
      <w:pPr>
        <w:pStyle w:val="Heading2"/>
      </w:pPr>
    </w:p>
    <w:tbl>
      <w:tblPr>
        <w:tblStyle w:val="TableGrid0"/>
        <w:tblW w:w="8500" w:type="dxa"/>
        <w:tblInd w:w="567" w:type="dxa"/>
        <w:tblLayout w:type="fixed"/>
        <w:tblLook w:val="04A0" w:firstRow="1" w:lastRow="0" w:firstColumn="1" w:lastColumn="0" w:noHBand="0" w:noVBand="1"/>
      </w:tblPr>
      <w:tblGrid>
        <w:gridCol w:w="1980"/>
        <w:gridCol w:w="2551"/>
        <w:gridCol w:w="1418"/>
        <w:gridCol w:w="1417"/>
        <w:gridCol w:w="1134"/>
      </w:tblGrid>
      <w:tr w:rsidR="00E26552" w14:paraId="0D386D49" w14:textId="77777777">
        <w:tc>
          <w:tcPr>
            <w:tcW w:w="4531" w:type="dxa"/>
            <w:gridSpan w:val="2"/>
            <w:shd w:val="clear" w:color="auto" w:fill="F2F2F2" w:themeFill="background1" w:themeFillShade="F2"/>
            <w:vAlign w:val="center"/>
          </w:tcPr>
          <w:p w14:paraId="0D386D45" w14:textId="77777777" w:rsidR="00E26552" w:rsidRDefault="008C2D0B">
            <w:pPr>
              <w:rPr>
                <w:b/>
                <w:sz w:val="18"/>
                <w:szCs w:val="18"/>
              </w:rPr>
            </w:pPr>
            <w:r>
              <w:rPr>
                <w:b/>
                <w:sz w:val="18"/>
                <w:szCs w:val="18"/>
              </w:rPr>
              <w:t>ROBO GLOBAL</w:t>
            </w:r>
            <w:r>
              <w:rPr>
                <w:b/>
                <w:sz w:val="18"/>
                <w:szCs w:val="18"/>
                <w:vertAlign w:val="superscript"/>
              </w:rPr>
              <w:t>®</w:t>
            </w:r>
            <w:r>
              <w:rPr>
                <w:b/>
                <w:sz w:val="18"/>
                <w:szCs w:val="18"/>
              </w:rPr>
              <w:t xml:space="preserve"> REGIONAL INDEX SERIES</w:t>
            </w:r>
          </w:p>
        </w:tc>
        <w:tc>
          <w:tcPr>
            <w:tcW w:w="1418" w:type="dxa"/>
            <w:shd w:val="clear" w:color="auto" w:fill="F2F2F2" w:themeFill="background1" w:themeFillShade="F2"/>
          </w:tcPr>
          <w:p w14:paraId="0D386D46" w14:textId="77777777" w:rsidR="00E26552" w:rsidRDefault="00E26552">
            <w:pPr>
              <w:rPr>
                <w:b/>
                <w:sz w:val="18"/>
                <w:szCs w:val="18"/>
              </w:rPr>
            </w:pPr>
          </w:p>
        </w:tc>
        <w:tc>
          <w:tcPr>
            <w:tcW w:w="1417" w:type="dxa"/>
            <w:shd w:val="clear" w:color="auto" w:fill="F2F2F2" w:themeFill="background1" w:themeFillShade="F2"/>
            <w:vAlign w:val="center"/>
          </w:tcPr>
          <w:p w14:paraId="0D386D47" w14:textId="77777777" w:rsidR="00E26552" w:rsidRDefault="00E26552">
            <w:pPr>
              <w:rPr>
                <w:b/>
                <w:sz w:val="18"/>
                <w:szCs w:val="18"/>
              </w:rPr>
            </w:pPr>
          </w:p>
        </w:tc>
        <w:tc>
          <w:tcPr>
            <w:tcW w:w="1134" w:type="dxa"/>
            <w:shd w:val="clear" w:color="auto" w:fill="F2F2F2" w:themeFill="background1" w:themeFillShade="F2"/>
            <w:vAlign w:val="center"/>
          </w:tcPr>
          <w:p w14:paraId="0D386D48" w14:textId="77777777" w:rsidR="00E26552" w:rsidRDefault="00E26552">
            <w:pPr>
              <w:rPr>
                <w:b/>
                <w:sz w:val="18"/>
                <w:szCs w:val="18"/>
              </w:rPr>
            </w:pPr>
          </w:p>
        </w:tc>
      </w:tr>
      <w:tr w:rsidR="00E26552" w14:paraId="0D386D51" w14:textId="77777777">
        <w:tc>
          <w:tcPr>
            <w:tcW w:w="1980" w:type="dxa"/>
            <w:vMerge w:val="restart"/>
            <w:vAlign w:val="center"/>
          </w:tcPr>
          <w:p w14:paraId="0D386D4A"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North America Index</w:t>
            </w:r>
          </w:p>
        </w:tc>
        <w:tc>
          <w:tcPr>
            <w:tcW w:w="2551" w:type="dxa"/>
            <w:vMerge w:val="restart"/>
            <w:vAlign w:val="center"/>
          </w:tcPr>
          <w:p w14:paraId="0D386D4B" w14:textId="77777777" w:rsidR="00E26552" w:rsidRDefault="008C2D0B">
            <w:pPr>
              <w:rPr>
                <w:sz w:val="18"/>
                <w:szCs w:val="18"/>
              </w:rPr>
            </w:pPr>
            <w:r>
              <w:rPr>
                <w:sz w:val="18"/>
                <w:szCs w:val="18"/>
              </w:rPr>
              <w:t>This index comprises those constituents of the universe index whose domicile is within the region.</w:t>
            </w:r>
          </w:p>
        </w:tc>
        <w:tc>
          <w:tcPr>
            <w:tcW w:w="1418" w:type="dxa"/>
            <w:vMerge w:val="restart"/>
          </w:tcPr>
          <w:p w14:paraId="0D386D4C" w14:textId="77777777" w:rsidR="00E26552" w:rsidRDefault="008C2D0B">
            <w:pPr>
              <w:rPr>
                <w:sz w:val="18"/>
                <w:szCs w:val="18"/>
              </w:rPr>
            </w:pPr>
            <w:r>
              <w:rPr>
                <w:sz w:val="18"/>
                <w:szCs w:val="18"/>
              </w:rPr>
              <w:t>Modified float-adjusted capitalisation</w:t>
            </w:r>
          </w:p>
          <w:p w14:paraId="0D386D4D" w14:textId="77777777" w:rsidR="00E26552" w:rsidRDefault="008C2D0B">
            <w:pPr>
              <w:rPr>
                <w:sz w:val="18"/>
                <w:szCs w:val="18"/>
              </w:rPr>
            </w:pPr>
            <w:r>
              <w:rPr>
                <w:sz w:val="18"/>
                <w:szCs w:val="18"/>
              </w:rPr>
              <w:t>(5% cap)</w:t>
            </w:r>
          </w:p>
          <w:p w14:paraId="0D386D4E" w14:textId="77777777" w:rsidR="00E26552" w:rsidRDefault="00E26552">
            <w:pPr>
              <w:rPr>
                <w:sz w:val="18"/>
                <w:szCs w:val="18"/>
              </w:rPr>
            </w:pPr>
          </w:p>
        </w:tc>
        <w:tc>
          <w:tcPr>
            <w:tcW w:w="1417" w:type="dxa"/>
            <w:vAlign w:val="center"/>
          </w:tcPr>
          <w:p w14:paraId="0D386D4F" w14:textId="77777777" w:rsidR="00E26552" w:rsidRDefault="008C2D0B">
            <w:pPr>
              <w:rPr>
                <w:sz w:val="18"/>
                <w:szCs w:val="18"/>
              </w:rPr>
            </w:pPr>
            <w:r>
              <w:rPr>
                <w:sz w:val="18"/>
                <w:szCs w:val="18"/>
              </w:rPr>
              <w:t>$200,000,000</w:t>
            </w:r>
          </w:p>
        </w:tc>
        <w:tc>
          <w:tcPr>
            <w:tcW w:w="1134" w:type="dxa"/>
            <w:vAlign w:val="center"/>
          </w:tcPr>
          <w:p w14:paraId="0D386D50" w14:textId="77777777" w:rsidR="00E26552" w:rsidRDefault="008C2D0B">
            <w:pPr>
              <w:rPr>
                <w:sz w:val="18"/>
                <w:szCs w:val="18"/>
              </w:rPr>
            </w:pPr>
            <w:r>
              <w:rPr>
                <w:sz w:val="18"/>
                <w:szCs w:val="18"/>
              </w:rPr>
              <w:t>$1,000,000</w:t>
            </w:r>
          </w:p>
        </w:tc>
      </w:tr>
      <w:tr w:rsidR="00E26552" w14:paraId="0D386D57" w14:textId="77777777">
        <w:tc>
          <w:tcPr>
            <w:tcW w:w="1980" w:type="dxa"/>
            <w:vMerge/>
            <w:vAlign w:val="center"/>
          </w:tcPr>
          <w:p w14:paraId="0D386D52" w14:textId="77777777" w:rsidR="00E26552" w:rsidRDefault="00E26552">
            <w:pPr>
              <w:rPr>
                <w:sz w:val="18"/>
                <w:szCs w:val="18"/>
              </w:rPr>
            </w:pPr>
          </w:p>
        </w:tc>
        <w:tc>
          <w:tcPr>
            <w:tcW w:w="2551" w:type="dxa"/>
            <w:vMerge/>
            <w:vAlign w:val="center"/>
          </w:tcPr>
          <w:p w14:paraId="0D386D53" w14:textId="77777777" w:rsidR="00E26552" w:rsidRDefault="00E26552">
            <w:pPr>
              <w:rPr>
                <w:sz w:val="18"/>
                <w:szCs w:val="18"/>
              </w:rPr>
            </w:pPr>
          </w:p>
        </w:tc>
        <w:tc>
          <w:tcPr>
            <w:tcW w:w="1418" w:type="dxa"/>
            <w:vMerge/>
          </w:tcPr>
          <w:p w14:paraId="0D386D54" w14:textId="77777777" w:rsidR="00E26552" w:rsidRDefault="00E26552">
            <w:pPr>
              <w:rPr>
                <w:sz w:val="18"/>
                <w:szCs w:val="18"/>
              </w:rPr>
            </w:pPr>
          </w:p>
        </w:tc>
        <w:tc>
          <w:tcPr>
            <w:tcW w:w="1417" w:type="dxa"/>
            <w:vMerge w:val="restart"/>
            <w:vAlign w:val="center"/>
          </w:tcPr>
          <w:p w14:paraId="0D386D55" w14:textId="77777777" w:rsidR="00E26552" w:rsidRDefault="008C2D0B">
            <w:pPr>
              <w:rPr>
                <w:sz w:val="18"/>
                <w:szCs w:val="18"/>
              </w:rPr>
            </w:pPr>
            <w:r>
              <w:rPr>
                <w:sz w:val="18"/>
                <w:szCs w:val="18"/>
              </w:rPr>
              <w:t>$100,000,000</w:t>
            </w:r>
          </w:p>
        </w:tc>
        <w:tc>
          <w:tcPr>
            <w:tcW w:w="1134" w:type="dxa"/>
            <w:vAlign w:val="center"/>
          </w:tcPr>
          <w:p w14:paraId="0D386D56" w14:textId="77777777" w:rsidR="00E26552" w:rsidRDefault="008C2D0B">
            <w:pPr>
              <w:rPr>
                <w:sz w:val="18"/>
                <w:szCs w:val="18"/>
              </w:rPr>
            </w:pPr>
            <w:r>
              <w:rPr>
                <w:sz w:val="18"/>
                <w:szCs w:val="18"/>
              </w:rPr>
              <w:t>$850,000</w:t>
            </w:r>
          </w:p>
        </w:tc>
      </w:tr>
      <w:tr w:rsidR="00E26552" w14:paraId="0D386D5D" w14:textId="77777777">
        <w:tc>
          <w:tcPr>
            <w:tcW w:w="1980" w:type="dxa"/>
            <w:vMerge/>
            <w:vAlign w:val="center"/>
          </w:tcPr>
          <w:p w14:paraId="0D386D58" w14:textId="77777777" w:rsidR="00E26552" w:rsidRDefault="00E26552">
            <w:pPr>
              <w:rPr>
                <w:sz w:val="18"/>
                <w:szCs w:val="18"/>
              </w:rPr>
            </w:pPr>
          </w:p>
        </w:tc>
        <w:tc>
          <w:tcPr>
            <w:tcW w:w="2551" w:type="dxa"/>
            <w:vMerge/>
            <w:vAlign w:val="center"/>
          </w:tcPr>
          <w:p w14:paraId="0D386D59" w14:textId="77777777" w:rsidR="00E26552" w:rsidRDefault="00E26552">
            <w:pPr>
              <w:rPr>
                <w:sz w:val="18"/>
                <w:szCs w:val="18"/>
              </w:rPr>
            </w:pPr>
          </w:p>
        </w:tc>
        <w:tc>
          <w:tcPr>
            <w:tcW w:w="1418" w:type="dxa"/>
            <w:vMerge/>
          </w:tcPr>
          <w:p w14:paraId="0D386D5A" w14:textId="77777777" w:rsidR="00E26552" w:rsidRDefault="00E26552">
            <w:pPr>
              <w:rPr>
                <w:sz w:val="18"/>
                <w:szCs w:val="18"/>
              </w:rPr>
            </w:pPr>
          </w:p>
        </w:tc>
        <w:tc>
          <w:tcPr>
            <w:tcW w:w="1417" w:type="dxa"/>
            <w:vMerge/>
            <w:vAlign w:val="center"/>
          </w:tcPr>
          <w:p w14:paraId="0D386D5B" w14:textId="77777777" w:rsidR="00E26552" w:rsidRDefault="00E26552">
            <w:pPr>
              <w:rPr>
                <w:sz w:val="18"/>
                <w:szCs w:val="18"/>
              </w:rPr>
            </w:pPr>
          </w:p>
        </w:tc>
        <w:tc>
          <w:tcPr>
            <w:tcW w:w="1134" w:type="dxa"/>
            <w:vAlign w:val="center"/>
          </w:tcPr>
          <w:p w14:paraId="0D386D5C" w14:textId="77777777" w:rsidR="00E26552" w:rsidRDefault="008C2D0B">
            <w:pPr>
              <w:rPr>
                <w:sz w:val="18"/>
                <w:szCs w:val="18"/>
              </w:rPr>
            </w:pPr>
            <w:r>
              <w:rPr>
                <w:sz w:val="18"/>
                <w:szCs w:val="18"/>
              </w:rPr>
              <w:t>$700,000</w:t>
            </w:r>
          </w:p>
        </w:tc>
      </w:tr>
      <w:tr w:rsidR="00E26552" w14:paraId="0D386D65" w14:textId="77777777">
        <w:tc>
          <w:tcPr>
            <w:tcW w:w="1980" w:type="dxa"/>
            <w:vMerge w:val="restart"/>
            <w:vAlign w:val="center"/>
          </w:tcPr>
          <w:p w14:paraId="0D386D5E"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World ex-North America Index</w:t>
            </w:r>
          </w:p>
        </w:tc>
        <w:tc>
          <w:tcPr>
            <w:tcW w:w="2551" w:type="dxa"/>
            <w:vMerge w:val="restart"/>
            <w:vAlign w:val="center"/>
          </w:tcPr>
          <w:p w14:paraId="0D386D5F" w14:textId="77777777" w:rsidR="00E26552" w:rsidRDefault="008C2D0B">
            <w:pPr>
              <w:rPr>
                <w:sz w:val="18"/>
                <w:szCs w:val="18"/>
              </w:rPr>
            </w:pPr>
            <w:r>
              <w:rPr>
                <w:sz w:val="18"/>
                <w:szCs w:val="18"/>
              </w:rPr>
              <w:t>This index comprises those constituents of the universe index whose domicile is within the region.</w:t>
            </w:r>
          </w:p>
        </w:tc>
        <w:tc>
          <w:tcPr>
            <w:tcW w:w="1418" w:type="dxa"/>
            <w:vMerge w:val="restart"/>
          </w:tcPr>
          <w:p w14:paraId="0D386D60" w14:textId="77777777" w:rsidR="00E26552" w:rsidRDefault="008C2D0B">
            <w:pPr>
              <w:rPr>
                <w:sz w:val="18"/>
                <w:szCs w:val="18"/>
              </w:rPr>
            </w:pPr>
            <w:r>
              <w:rPr>
                <w:sz w:val="18"/>
                <w:szCs w:val="18"/>
              </w:rPr>
              <w:t xml:space="preserve">Modified </w:t>
            </w:r>
            <w:r>
              <w:rPr>
                <w:sz w:val="18"/>
                <w:szCs w:val="18"/>
              </w:rPr>
              <w:t>float-adjusted capitalisation</w:t>
            </w:r>
          </w:p>
          <w:p w14:paraId="0D386D61" w14:textId="77777777" w:rsidR="00E26552" w:rsidRDefault="008C2D0B">
            <w:pPr>
              <w:rPr>
                <w:sz w:val="18"/>
                <w:szCs w:val="18"/>
              </w:rPr>
            </w:pPr>
            <w:r>
              <w:rPr>
                <w:sz w:val="18"/>
                <w:szCs w:val="18"/>
              </w:rPr>
              <w:t>(5% cap)</w:t>
            </w:r>
          </w:p>
          <w:p w14:paraId="0D386D62" w14:textId="77777777" w:rsidR="00E26552" w:rsidRDefault="00E26552">
            <w:pPr>
              <w:rPr>
                <w:sz w:val="18"/>
                <w:szCs w:val="18"/>
              </w:rPr>
            </w:pPr>
          </w:p>
        </w:tc>
        <w:tc>
          <w:tcPr>
            <w:tcW w:w="1417" w:type="dxa"/>
            <w:vAlign w:val="center"/>
          </w:tcPr>
          <w:p w14:paraId="0D386D63" w14:textId="77777777" w:rsidR="00E26552" w:rsidRDefault="008C2D0B">
            <w:pPr>
              <w:rPr>
                <w:sz w:val="18"/>
                <w:szCs w:val="18"/>
              </w:rPr>
            </w:pPr>
            <w:r>
              <w:rPr>
                <w:sz w:val="18"/>
                <w:szCs w:val="18"/>
              </w:rPr>
              <w:t>$200,000,000</w:t>
            </w:r>
          </w:p>
        </w:tc>
        <w:tc>
          <w:tcPr>
            <w:tcW w:w="1134" w:type="dxa"/>
            <w:vAlign w:val="center"/>
          </w:tcPr>
          <w:p w14:paraId="0D386D64" w14:textId="77777777" w:rsidR="00E26552" w:rsidRDefault="008C2D0B">
            <w:pPr>
              <w:rPr>
                <w:sz w:val="18"/>
                <w:szCs w:val="18"/>
              </w:rPr>
            </w:pPr>
            <w:r>
              <w:rPr>
                <w:sz w:val="18"/>
                <w:szCs w:val="18"/>
              </w:rPr>
              <w:t>$1,000,000</w:t>
            </w:r>
          </w:p>
        </w:tc>
      </w:tr>
      <w:tr w:rsidR="00E26552" w14:paraId="0D386D6B" w14:textId="77777777">
        <w:tc>
          <w:tcPr>
            <w:tcW w:w="1980" w:type="dxa"/>
            <w:vMerge/>
            <w:vAlign w:val="center"/>
          </w:tcPr>
          <w:p w14:paraId="0D386D66" w14:textId="77777777" w:rsidR="00E26552" w:rsidRDefault="00E26552">
            <w:pPr>
              <w:rPr>
                <w:sz w:val="18"/>
                <w:szCs w:val="18"/>
              </w:rPr>
            </w:pPr>
          </w:p>
        </w:tc>
        <w:tc>
          <w:tcPr>
            <w:tcW w:w="2551" w:type="dxa"/>
            <w:vMerge/>
            <w:vAlign w:val="center"/>
          </w:tcPr>
          <w:p w14:paraId="0D386D67" w14:textId="77777777" w:rsidR="00E26552" w:rsidRDefault="00E26552">
            <w:pPr>
              <w:rPr>
                <w:sz w:val="18"/>
                <w:szCs w:val="18"/>
              </w:rPr>
            </w:pPr>
          </w:p>
        </w:tc>
        <w:tc>
          <w:tcPr>
            <w:tcW w:w="1418" w:type="dxa"/>
            <w:vMerge/>
          </w:tcPr>
          <w:p w14:paraId="0D386D68" w14:textId="77777777" w:rsidR="00E26552" w:rsidRDefault="00E26552">
            <w:pPr>
              <w:rPr>
                <w:sz w:val="18"/>
                <w:szCs w:val="18"/>
              </w:rPr>
            </w:pPr>
          </w:p>
        </w:tc>
        <w:tc>
          <w:tcPr>
            <w:tcW w:w="1417" w:type="dxa"/>
            <w:vMerge w:val="restart"/>
            <w:vAlign w:val="center"/>
          </w:tcPr>
          <w:p w14:paraId="0D386D69" w14:textId="77777777" w:rsidR="00E26552" w:rsidRDefault="008C2D0B">
            <w:pPr>
              <w:rPr>
                <w:sz w:val="18"/>
                <w:szCs w:val="18"/>
              </w:rPr>
            </w:pPr>
            <w:r>
              <w:rPr>
                <w:sz w:val="18"/>
                <w:szCs w:val="18"/>
              </w:rPr>
              <w:t>$100,000,000</w:t>
            </w:r>
          </w:p>
        </w:tc>
        <w:tc>
          <w:tcPr>
            <w:tcW w:w="1134" w:type="dxa"/>
            <w:vAlign w:val="center"/>
          </w:tcPr>
          <w:p w14:paraId="0D386D6A" w14:textId="77777777" w:rsidR="00E26552" w:rsidRDefault="008C2D0B">
            <w:pPr>
              <w:rPr>
                <w:sz w:val="18"/>
                <w:szCs w:val="18"/>
              </w:rPr>
            </w:pPr>
            <w:r>
              <w:rPr>
                <w:sz w:val="18"/>
                <w:szCs w:val="18"/>
              </w:rPr>
              <w:t>$850,000</w:t>
            </w:r>
          </w:p>
        </w:tc>
      </w:tr>
      <w:tr w:rsidR="00E26552" w14:paraId="0D386D71" w14:textId="77777777">
        <w:tc>
          <w:tcPr>
            <w:tcW w:w="1980" w:type="dxa"/>
            <w:vMerge/>
            <w:vAlign w:val="center"/>
          </w:tcPr>
          <w:p w14:paraId="0D386D6C" w14:textId="77777777" w:rsidR="00E26552" w:rsidRDefault="00E26552">
            <w:pPr>
              <w:rPr>
                <w:sz w:val="18"/>
                <w:szCs w:val="18"/>
              </w:rPr>
            </w:pPr>
          </w:p>
        </w:tc>
        <w:tc>
          <w:tcPr>
            <w:tcW w:w="2551" w:type="dxa"/>
            <w:vMerge/>
            <w:vAlign w:val="center"/>
          </w:tcPr>
          <w:p w14:paraId="0D386D6D" w14:textId="77777777" w:rsidR="00E26552" w:rsidRDefault="00E26552">
            <w:pPr>
              <w:rPr>
                <w:sz w:val="18"/>
                <w:szCs w:val="18"/>
              </w:rPr>
            </w:pPr>
          </w:p>
        </w:tc>
        <w:tc>
          <w:tcPr>
            <w:tcW w:w="1418" w:type="dxa"/>
            <w:vMerge/>
          </w:tcPr>
          <w:p w14:paraId="0D386D6E" w14:textId="77777777" w:rsidR="00E26552" w:rsidRDefault="00E26552">
            <w:pPr>
              <w:rPr>
                <w:sz w:val="18"/>
                <w:szCs w:val="18"/>
              </w:rPr>
            </w:pPr>
          </w:p>
        </w:tc>
        <w:tc>
          <w:tcPr>
            <w:tcW w:w="1417" w:type="dxa"/>
            <w:vMerge/>
            <w:vAlign w:val="center"/>
          </w:tcPr>
          <w:p w14:paraId="0D386D6F" w14:textId="77777777" w:rsidR="00E26552" w:rsidRDefault="00E26552">
            <w:pPr>
              <w:rPr>
                <w:sz w:val="18"/>
                <w:szCs w:val="18"/>
              </w:rPr>
            </w:pPr>
          </w:p>
        </w:tc>
        <w:tc>
          <w:tcPr>
            <w:tcW w:w="1134" w:type="dxa"/>
            <w:vAlign w:val="center"/>
          </w:tcPr>
          <w:p w14:paraId="0D386D70" w14:textId="77777777" w:rsidR="00E26552" w:rsidRDefault="008C2D0B">
            <w:pPr>
              <w:rPr>
                <w:sz w:val="18"/>
                <w:szCs w:val="18"/>
              </w:rPr>
            </w:pPr>
            <w:r>
              <w:rPr>
                <w:sz w:val="18"/>
                <w:szCs w:val="18"/>
              </w:rPr>
              <w:t>$700,000</w:t>
            </w:r>
          </w:p>
        </w:tc>
      </w:tr>
      <w:tr w:rsidR="00E26552" w14:paraId="0D386D78" w14:textId="77777777">
        <w:tc>
          <w:tcPr>
            <w:tcW w:w="1980" w:type="dxa"/>
            <w:vMerge w:val="restart"/>
            <w:vAlign w:val="center"/>
          </w:tcPr>
          <w:p w14:paraId="0D386D72"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EMEA Index</w:t>
            </w:r>
          </w:p>
        </w:tc>
        <w:tc>
          <w:tcPr>
            <w:tcW w:w="2551" w:type="dxa"/>
            <w:vMerge w:val="restart"/>
            <w:vAlign w:val="center"/>
          </w:tcPr>
          <w:p w14:paraId="0D386D73" w14:textId="77777777" w:rsidR="00E26552" w:rsidRDefault="008C2D0B">
            <w:pPr>
              <w:rPr>
                <w:sz w:val="18"/>
                <w:szCs w:val="18"/>
              </w:rPr>
            </w:pPr>
            <w:r>
              <w:rPr>
                <w:sz w:val="18"/>
                <w:szCs w:val="18"/>
              </w:rPr>
              <w:t xml:space="preserve">This index comprises those constituents of the universe index whose domicile is within the </w:t>
            </w:r>
            <w:r>
              <w:rPr>
                <w:sz w:val="18"/>
                <w:szCs w:val="18"/>
              </w:rPr>
              <w:t>region.</w:t>
            </w:r>
          </w:p>
        </w:tc>
        <w:tc>
          <w:tcPr>
            <w:tcW w:w="1418" w:type="dxa"/>
            <w:vMerge w:val="restart"/>
          </w:tcPr>
          <w:p w14:paraId="0D386D74" w14:textId="77777777" w:rsidR="00E26552" w:rsidRDefault="008C2D0B">
            <w:pPr>
              <w:rPr>
                <w:sz w:val="18"/>
                <w:szCs w:val="18"/>
              </w:rPr>
            </w:pPr>
            <w:r>
              <w:rPr>
                <w:sz w:val="18"/>
                <w:szCs w:val="18"/>
              </w:rPr>
              <w:t>Modified float-adjusted capitalisation</w:t>
            </w:r>
          </w:p>
          <w:p w14:paraId="0D386D75" w14:textId="77777777" w:rsidR="00E26552" w:rsidRDefault="008C2D0B">
            <w:pPr>
              <w:rPr>
                <w:sz w:val="18"/>
                <w:szCs w:val="18"/>
              </w:rPr>
            </w:pPr>
            <w:r>
              <w:rPr>
                <w:sz w:val="18"/>
                <w:szCs w:val="18"/>
              </w:rPr>
              <w:t>(5% cap)</w:t>
            </w:r>
          </w:p>
        </w:tc>
        <w:tc>
          <w:tcPr>
            <w:tcW w:w="1417" w:type="dxa"/>
            <w:vAlign w:val="center"/>
          </w:tcPr>
          <w:p w14:paraId="0D386D76" w14:textId="77777777" w:rsidR="00E26552" w:rsidRDefault="008C2D0B">
            <w:pPr>
              <w:rPr>
                <w:sz w:val="18"/>
                <w:szCs w:val="18"/>
              </w:rPr>
            </w:pPr>
            <w:r>
              <w:rPr>
                <w:sz w:val="18"/>
                <w:szCs w:val="18"/>
              </w:rPr>
              <w:t>$200,000,000</w:t>
            </w:r>
          </w:p>
        </w:tc>
        <w:tc>
          <w:tcPr>
            <w:tcW w:w="1134" w:type="dxa"/>
            <w:vAlign w:val="center"/>
          </w:tcPr>
          <w:p w14:paraId="0D386D77" w14:textId="77777777" w:rsidR="00E26552" w:rsidRDefault="008C2D0B">
            <w:pPr>
              <w:rPr>
                <w:sz w:val="18"/>
                <w:szCs w:val="18"/>
              </w:rPr>
            </w:pPr>
            <w:r>
              <w:rPr>
                <w:sz w:val="18"/>
                <w:szCs w:val="18"/>
              </w:rPr>
              <w:t>$1,000,000</w:t>
            </w:r>
          </w:p>
        </w:tc>
      </w:tr>
      <w:tr w:rsidR="00E26552" w14:paraId="0D386D7E" w14:textId="77777777">
        <w:tc>
          <w:tcPr>
            <w:tcW w:w="1980" w:type="dxa"/>
            <w:vMerge/>
            <w:vAlign w:val="center"/>
          </w:tcPr>
          <w:p w14:paraId="0D386D79" w14:textId="77777777" w:rsidR="00E26552" w:rsidRDefault="00E26552">
            <w:pPr>
              <w:rPr>
                <w:sz w:val="18"/>
                <w:szCs w:val="18"/>
              </w:rPr>
            </w:pPr>
          </w:p>
        </w:tc>
        <w:tc>
          <w:tcPr>
            <w:tcW w:w="2551" w:type="dxa"/>
            <w:vMerge/>
            <w:vAlign w:val="center"/>
          </w:tcPr>
          <w:p w14:paraId="0D386D7A" w14:textId="77777777" w:rsidR="00E26552" w:rsidRDefault="00E26552">
            <w:pPr>
              <w:rPr>
                <w:sz w:val="18"/>
                <w:szCs w:val="18"/>
              </w:rPr>
            </w:pPr>
          </w:p>
        </w:tc>
        <w:tc>
          <w:tcPr>
            <w:tcW w:w="1418" w:type="dxa"/>
            <w:vMerge/>
          </w:tcPr>
          <w:p w14:paraId="0D386D7B" w14:textId="77777777" w:rsidR="00E26552" w:rsidRDefault="00E26552">
            <w:pPr>
              <w:rPr>
                <w:sz w:val="18"/>
                <w:szCs w:val="18"/>
              </w:rPr>
            </w:pPr>
          </w:p>
        </w:tc>
        <w:tc>
          <w:tcPr>
            <w:tcW w:w="1417" w:type="dxa"/>
            <w:vMerge w:val="restart"/>
            <w:vAlign w:val="center"/>
          </w:tcPr>
          <w:p w14:paraId="0D386D7C" w14:textId="77777777" w:rsidR="00E26552" w:rsidRDefault="008C2D0B">
            <w:pPr>
              <w:rPr>
                <w:sz w:val="18"/>
                <w:szCs w:val="18"/>
              </w:rPr>
            </w:pPr>
            <w:r>
              <w:rPr>
                <w:sz w:val="18"/>
                <w:szCs w:val="18"/>
              </w:rPr>
              <w:t>$100,000,000</w:t>
            </w:r>
          </w:p>
        </w:tc>
        <w:tc>
          <w:tcPr>
            <w:tcW w:w="1134" w:type="dxa"/>
            <w:vAlign w:val="center"/>
          </w:tcPr>
          <w:p w14:paraId="0D386D7D" w14:textId="77777777" w:rsidR="00E26552" w:rsidRDefault="008C2D0B">
            <w:pPr>
              <w:rPr>
                <w:sz w:val="18"/>
                <w:szCs w:val="18"/>
              </w:rPr>
            </w:pPr>
            <w:r>
              <w:rPr>
                <w:sz w:val="18"/>
                <w:szCs w:val="18"/>
              </w:rPr>
              <w:t>$850,000</w:t>
            </w:r>
          </w:p>
        </w:tc>
      </w:tr>
      <w:tr w:rsidR="00E26552" w14:paraId="0D386D84" w14:textId="77777777">
        <w:tc>
          <w:tcPr>
            <w:tcW w:w="1980" w:type="dxa"/>
            <w:vMerge/>
            <w:vAlign w:val="center"/>
          </w:tcPr>
          <w:p w14:paraId="0D386D7F" w14:textId="77777777" w:rsidR="00E26552" w:rsidRDefault="00E26552">
            <w:pPr>
              <w:rPr>
                <w:sz w:val="18"/>
                <w:szCs w:val="18"/>
              </w:rPr>
            </w:pPr>
          </w:p>
        </w:tc>
        <w:tc>
          <w:tcPr>
            <w:tcW w:w="2551" w:type="dxa"/>
            <w:vMerge/>
            <w:vAlign w:val="center"/>
          </w:tcPr>
          <w:p w14:paraId="0D386D80" w14:textId="77777777" w:rsidR="00E26552" w:rsidRDefault="00E26552">
            <w:pPr>
              <w:rPr>
                <w:sz w:val="18"/>
                <w:szCs w:val="18"/>
              </w:rPr>
            </w:pPr>
          </w:p>
        </w:tc>
        <w:tc>
          <w:tcPr>
            <w:tcW w:w="1418" w:type="dxa"/>
            <w:vMerge/>
          </w:tcPr>
          <w:p w14:paraId="0D386D81" w14:textId="77777777" w:rsidR="00E26552" w:rsidRDefault="00E26552">
            <w:pPr>
              <w:rPr>
                <w:sz w:val="18"/>
                <w:szCs w:val="18"/>
              </w:rPr>
            </w:pPr>
          </w:p>
        </w:tc>
        <w:tc>
          <w:tcPr>
            <w:tcW w:w="1417" w:type="dxa"/>
            <w:vMerge/>
            <w:vAlign w:val="center"/>
          </w:tcPr>
          <w:p w14:paraId="0D386D82" w14:textId="77777777" w:rsidR="00E26552" w:rsidRDefault="00E26552">
            <w:pPr>
              <w:rPr>
                <w:sz w:val="18"/>
                <w:szCs w:val="18"/>
              </w:rPr>
            </w:pPr>
          </w:p>
        </w:tc>
        <w:tc>
          <w:tcPr>
            <w:tcW w:w="1134" w:type="dxa"/>
            <w:vAlign w:val="center"/>
          </w:tcPr>
          <w:p w14:paraId="0D386D83" w14:textId="77777777" w:rsidR="00E26552" w:rsidRDefault="008C2D0B">
            <w:pPr>
              <w:rPr>
                <w:sz w:val="18"/>
                <w:szCs w:val="18"/>
              </w:rPr>
            </w:pPr>
            <w:r>
              <w:rPr>
                <w:sz w:val="18"/>
                <w:szCs w:val="18"/>
              </w:rPr>
              <w:t>$700,000</w:t>
            </w:r>
          </w:p>
        </w:tc>
      </w:tr>
      <w:tr w:rsidR="00E26552" w14:paraId="0D386D8B" w14:textId="77777777">
        <w:tc>
          <w:tcPr>
            <w:tcW w:w="1980" w:type="dxa"/>
            <w:vMerge w:val="restart"/>
            <w:vAlign w:val="center"/>
          </w:tcPr>
          <w:p w14:paraId="0D386D85"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Japan Index</w:t>
            </w:r>
          </w:p>
        </w:tc>
        <w:tc>
          <w:tcPr>
            <w:tcW w:w="2551" w:type="dxa"/>
            <w:vMerge w:val="restart"/>
            <w:vAlign w:val="center"/>
          </w:tcPr>
          <w:p w14:paraId="0D386D86" w14:textId="77777777" w:rsidR="00E26552" w:rsidRDefault="008C2D0B">
            <w:pPr>
              <w:rPr>
                <w:sz w:val="18"/>
                <w:szCs w:val="18"/>
              </w:rPr>
            </w:pPr>
            <w:r>
              <w:rPr>
                <w:sz w:val="18"/>
                <w:szCs w:val="18"/>
              </w:rPr>
              <w:t xml:space="preserve">This index comprises those constituents of the universe index whose </w:t>
            </w:r>
            <w:r>
              <w:rPr>
                <w:sz w:val="18"/>
                <w:szCs w:val="18"/>
              </w:rPr>
              <w:t>domicile is within the region.</w:t>
            </w:r>
          </w:p>
        </w:tc>
        <w:tc>
          <w:tcPr>
            <w:tcW w:w="1418" w:type="dxa"/>
            <w:vMerge w:val="restart"/>
          </w:tcPr>
          <w:p w14:paraId="0D386D87" w14:textId="77777777" w:rsidR="00E26552" w:rsidRDefault="008C2D0B">
            <w:pPr>
              <w:rPr>
                <w:sz w:val="18"/>
                <w:szCs w:val="18"/>
              </w:rPr>
            </w:pPr>
            <w:r>
              <w:rPr>
                <w:sz w:val="18"/>
                <w:szCs w:val="18"/>
              </w:rPr>
              <w:t>Modified float-adjusted capitalisation</w:t>
            </w:r>
          </w:p>
          <w:p w14:paraId="0D386D88" w14:textId="77777777" w:rsidR="00E26552" w:rsidRDefault="008C2D0B">
            <w:pPr>
              <w:rPr>
                <w:sz w:val="18"/>
                <w:szCs w:val="18"/>
              </w:rPr>
            </w:pPr>
            <w:r>
              <w:rPr>
                <w:sz w:val="18"/>
                <w:szCs w:val="18"/>
              </w:rPr>
              <w:t>(5% cap)</w:t>
            </w:r>
          </w:p>
        </w:tc>
        <w:tc>
          <w:tcPr>
            <w:tcW w:w="1417" w:type="dxa"/>
            <w:vAlign w:val="center"/>
          </w:tcPr>
          <w:p w14:paraId="0D386D89" w14:textId="77777777" w:rsidR="00E26552" w:rsidRDefault="008C2D0B">
            <w:pPr>
              <w:rPr>
                <w:sz w:val="18"/>
                <w:szCs w:val="18"/>
              </w:rPr>
            </w:pPr>
            <w:r>
              <w:rPr>
                <w:sz w:val="18"/>
                <w:szCs w:val="18"/>
              </w:rPr>
              <w:t>$200,000,000</w:t>
            </w:r>
          </w:p>
        </w:tc>
        <w:tc>
          <w:tcPr>
            <w:tcW w:w="1134" w:type="dxa"/>
            <w:vAlign w:val="center"/>
          </w:tcPr>
          <w:p w14:paraId="0D386D8A" w14:textId="77777777" w:rsidR="00E26552" w:rsidRDefault="008C2D0B">
            <w:pPr>
              <w:rPr>
                <w:sz w:val="18"/>
                <w:szCs w:val="18"/>
              </w:rPr>
            </w:pPr>
            <w:r>
              <w:rPr>
                <w:sz w:val="18"/>
                <w:szCs w:val="18"/>
              </w:rPr>
              <w:t>$1,000,000</w:t>
            </w:r>
          </w:p>
        </w:tc>
      </w:tr>
      <w:tr w:rsidR="00E26552" w14:paraId="0D386D91" w14:textId="77777777">
        <w:tc>
          <w:tcPr>
            <w:tcW w:w="1980" w:type="dxa"/>
            <w:vMerge/>
            <w:vAlign w:val="center"/>
          </w:tcPr>
          <w:p w14:paraId="0D386D8C" w14:textId="77777777" w:rsidR="00E26552" w:rsidRDefault="00E26552">
            <w:pPr>
              <w:rPr>
                <w:sz w:val="18"/>
                <w:szCs w:val="18"/>
              </w:rPr>
            </w:pPr>
          </w:p>
        </w:tc>
        <w:tc>
          <w:tcPr>
            <w:tcW w:w="2551" w:type="dxa"/>
            <w:vMerge/>
            <w:vAlign w:val="center"/>
          </w:tcPr>
          <w:p w14:paraId="0D386D8D" w14:textId="77777777" w:rsidR="00E26552" w:rsidRDefault="00E26552">
            <w:pPr>
              <w:rPr>
                <w:sz w:val="18"/>
                <w:szCs w:val="18"/>
              </w:rPr>
            </w:pPr>
          </w:p>
        </w:tc>
        <w:tc>
          <w:tcPr>
            <w:tcW w:w="1418" w:type="dxa"/>
            <w:vMerge/>
          </w:tcPr>
          <w:p w14:paraId="0D386D8E" w14:textId="77777777" w:rsidR="00E26552" w:rsidRDefault="00E26552">
            <w:pPr>
              <w:rPr>
                <w:sz w:val="18"/>
                <w:szCs w:val="18"/>
              </w:rPr>
            </w:pPr>
          </w:p>
        </w:tc>
        <w:tc>
          <w:tcPr>
            <w:tcW w:w="1417" w:type="dxa"/>
            <w:vMerge w:val="restart"/>
            <w:vAlign w:val="center"/>
          </w:tcPr>
          <w:p w14:paraId="0D386D8F" w14:textId="77777777" w:rsidR="00E26552" w:rsidRDefault="008C2D0B">
            <w:pPr>
              <w:rPr>
                <w:sz w:val="18"/>
                <w:szCs w:val="18"/>
              </w:rPr>
            </w:pPr>
            <w:r>
              <w:rPr>
                <w:sz w:val="18"/>
                <w:szCs w:val="18"/>
              </w:rPr>
              <w:t>$100,000,000</w:t>
            </w:r>
          </w:p>
        </w:tc>
        <w:tc>
          <w:tcPr>
            <w:tcW w:w="1134" w:type="dxa"/>
            <w:vAlign w:val="center"/>
          </w:tcPr>
          <w:p w14:paraId="0D386D90" w14:textId="77777777" w:rsidR="00E26552" w:rsidRDefault="008C2D0B">
            <w:pPr>
              <w:rPr>
                <w:sz w:val="18"/>
                <w:szCs w:val="18"/>
              </w:rPr>
            </w:pPr>
            <w:r>
              <w:rPr>
                <w:sz w:val="18"/>
                <w:szCs w:val="18"/>
              </w:rPr>
              <w:t>$850,000</w:t>
            </w:r>
          </w:p>
        </w:tc>
      </w:tr>
      <w:tr w:rsidR="00E26552" w14:paraId="0D386D97" w14:textId="77777777">
        <w:tc>
          <w:tcPr>
            <w:tcW w:w="1980" w:type="dxa"/>
            <w:vMerge/>
            <w:vAlign w:val="center"/>
          </w:tcPr>
          <w:p w14:paraId="0D386D92" w14:textId="77777777" w:rsidR="00E26552" w:rsidRDefault="00E26552">
            <w:pPr>
              <w:rPr>
                <w:sz w:val="18"/>
                <w:szCs w:val="18"/>
              </w:rPr>
            </w:pPr>
          </w:p>
        </w:tc>
        <w:tc>
          <w:tcPr>
            <w:tcW w:w="2551" w:type="dxa"/>
            <w:vMerge/>
            <w:vAlign w:val="center"/>
          </w:tcPr>
          <w:p w14:paraId="0D386D93" w14:textId="77777777" w:rsidR="00E26552" w:rsidRDefault="00E26552">
            <w:pPr>
              <w:rPr>
                <w:sz w:val="18"/>
                <w:szCs w:val="18"/>
              </w:rPr>
            </w:pPr>
          </w:p>
        </w:tc>
        <w:tc>
          <w:tcPr>
            <w:tcW w:w="1418" w:type="dxa"/>
            <w:vMerge/>
          </w:tcPr>
          <w:p w14:paraId="0D386D94" w14:textId="77777777" w:rsidR="00E26552" w:rsidRDefault="00E26552">
            <w:pPr>
              <w:rPr>
                <w:sz w:val="18"/>
                <w:szCs w:val="18"/>
              </w:rPr>
            </w:pPr>
          </w:p>
        </w:tc>
        <w:tc>
          <w:tcPr>
            <w:tcW w:w="1417" w:type="dxa"/>
            <w:vMerge/>
            <w:vAlign w:val="center"/>
          </w:tcPr>
          <w:p w14:paraId="0D386D95" w14:textId="77777777" w:rsidR="00E26552" w:rsidRDefault="00E26552">
            <w:pPr>
              <w:rPr>
                <w:sz w:val="18"/>
                <w:szCs w:val="18"/>
              </w:rPr>
            </w:pPr>
          </w:p>
        </w:tc>
        <w:tc>
          <w:tcPr>
            <w:tcW w:w="1134" w:type="dxa"/>
            <w:vAlign w:val="center"/>
          </w:tcPr>
          <w:p w14:paraId="0D386D96" w14:textId="77777777" w:rsidR="00E26552" w:rsidRDefault="008C2D0B">
            <w:pPr>
              <w:rPr>
                <w:sz w:val="18"/>
                <w:szCs w:val="18"/>
              </w:rPr>
            </w:pPr>
            <w:r>
              <w:rPr>
                <w:sz w:val="18"/>
                <w:szCs w:val="18"/>
              </w:rPr>
              <w:t>$700,000</w:t>
            </w:r>
          </w:p>
        </w:tc>
      </w:tr>
      <w:tr w:rsidR="00E26552" w14:paraId="0D386D9E" w14:textId="77777777">
        <w:tc>
          <w:tcPr>
            <w:tcW w:w="1980" w:type="dxa"/>
            <w:vMerge w:val="restart"/>
            <w:vAlign w:val="center"/>
          </w:tcPr>
          <w:p w14:paraId="0D386D98"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Robotics, Automation and AI</w:t>
            </w:r>
            <w:r>
              <w:rPr>
                <w:sz w:val="18"/>
                <w:szCs w:val="18"/>
                <w:vertAlign w:val="superscript"/>
              </w:rPr>
              <w:t xml:space="preserve"> </w:t>
            </w:r>
            <w:r>
              <w:rPr>
                <w:sz w:val="18"/>
                <w:szCs w:val="18"/>
              </w:rPr>
              <w:t>Asia Index</w:t>
            </w:r>
          </w:p>
        </w:tc>
        <w:tc>
          <w:tcPr>
            <w:tcW w:w="2551" w:type="dxa"/>
            <w:vMerge w:val="restart"/>
            <w:vAlign w:val="center"/>
          </w:tcPr>
          <w:p w14:paraId="0D386D99" w14:textId="77777777" w:rsidR="00E26552" w:rsidRDefault="008C2D0B">
            <w:pPr>
              <w:rPr>
                <w:sz w:val="18"/>
                <w:szCs w:val="18"/>
              </w:rPr>
            </w:pPr>
            <w:r>
              <w:rPr>
                <w:sz w:val="18"/>
                <w:szCs w:val="18"/>
              </w:rPr>
              <w:t xml:space="preserve">This index comprises those constituents of the </w:t>
            </w:r>
            <w:r>
              <w:rPr>
                <w:sz w:val="18"/>
                <w:szCs w:val="18"/>
              </w:rPr>
              <w:t>universe index whose domicile is within the region.</w:t>
            </w:r>
          </w:p>
        </w:tc>
        <w:tc>
          <w:tcPr>
            <w:tcW w:w="1418" w:type="dxa"/>
            <w:vMerge w:val="restart"/>
          </w:tcPr>
          <w:p w14:paraId="0D386D9A" w14:textId="77777777" w:rsidR="00E26552" w:rsidRDefault="008C2D0B">
            <w:pPr>
              <w:rPr>
                <w:sz w:val="18"/>
                <w:szCs w:val="18"/>
              </w:rPr>
            </w:pPr>
            <w:r>
              <w:rPr>
                <w:sz w:val="18"/>
                <w:szCs w:val="18"/>
              </w:rPr>
              <w:t>Modified float-adjusted capitalisation</w:t>
            </w:r>
          </w:p>
          <w:p w14:paraId="0D386D9B" w14:textId="77777777" w:rsidR="00E26552" w:rsidRDefault="008C2D0B">
            <w:pPr>
              <w:rPr>
                <w:sz w:val="18"/>
                <w:szCs w:val="18"/>
              </w:rPr>
            </w:pPr>
            <w:r>
              <w:rPr>
                <w:sz w:val="18"/>
                <w:szCs w:val="18"/>
              </w:rPr>
              <w:t>(5% cap)</w:t>
            </w:r>
          </w:p>
        </w:tc>
        <w:tc>
          <w:tcPr>
            <w:tcW w:w="1417" w:type="dxa"/>
            <w:vAlign w:val="center"/>
          </w:tcPr>
          <w:p w14:paraId="0D386D9C" w14:textId="77777777" w:rsidR="00E26552" w:rsidRDefault="008C2D0B">
            <w:pPr>
              <w:rPr>
                <w:sz w:val="18"/>
                <w:szCs w:val="18"/>
              </w:rPr>
            </w:pPr>
            <w:r>
              <w:rPr>
                <w:sz w:val="18"/>
                <w:szCs w:val="18"/>
              </w:rPr>
              <w:t>$200,000,000</w:t>
            </w:r>
          </w:p>
        </w:tc>
        <w:tc>
          <w:tcPr>
            <w:tcW w:w="1134" w:type="dxa"/>
            <w:vAlign w:val="center"/>
          </w:tcPr>
          <w:p w14:paraId="0D386D9D" w14:textId="77777777" w:rsidR="00E26552" w:rsidRDefault="008C2D0B">
            <w:pPr>
              <w:rPr>
                <w:sz w:val="18"/>
                <w:szCs w:val="18"/>
              </w:rPr>
            </w:pPr>
            <w:r>
              <w:rPr>
                <w:sz w:val="18"/>
                <w:szCs w:val="18"/>
              </w:rPr>
              <w:t>$1,000,000</w:t>
            </w:r>
          </w:p>
        </w:tc>
      </w:tr>
      <w:tr w:rsidR="00E26552" w14:paraId="0D386DA4" w14:textId="77777777">
        <w:tc>
          <w:tcPr>
            <w:tcW w:w="1980" w:type="dxa"/>
            <w:vMerge/>
            <w:vAlign w:val="center"/>
          </w:tcPr>
          <w:p w14:paraId="0D386D9F" w14:textId="77777777" w:rsidR="00E26552" w:rsidRDefault="00E26552">
            <w:pPr>
              <w:rPr>
                <w:sz w:val="18"/>
                <w:szCs w:val="18"/>
              </w:rPr>
            </w:pPr>
          </w:p>
        </w:tc>
        <w:tc>
          <w:tcPr>
            <w:tcW w:w="2551" w:type="dxa"/>
            <w:vMerge/>
            <w:vAlign w:val="center"/>
          </w:tcPr>
          <w:p w14:paraId="0D386DA0" w14:textId="77777777" w:rsidR="00E26552" w:rsidRDefault="00E26552">
            <w:pPr>
              <w:rPr>
                <w:sz w:val="18"/>
                <w:szCs w:val="18"/>
              </w:rPr>
            </w:pPr>
          </w:p>
        </w:tc>
        <w:tc>
          <w:tcPr>
            <w:tcW w:w="1418" w:type="dxa"/>
            <w:vMerge/>
          </w:tcPr>
          <w:p w14:paraId="0D386DA1" w14:textId="77777777" w:rsidR="00E26552" w:rsidRDefault="00E26552">
            <w:pPr>
              <w:rPr>
                <w:sz w:val="18"/>
                <w:szCs w:val="18"/>
              </w:rPr>
            </w:pPr>
          </w:p>
        </w:tc>
        <w:tc>
          <w:tcPr>
            <w:tcW w:w="1417" w:type="dxa"/>
            <w:vMerge w:val="restart"/>
            <w:vAlign w:val="center"/>
          </w:tcPr>
          <w:p w14:paraId="0D386DA2" w14:textId="77777777" w:rsidR="00E26552" w:rsidRDefault="008C2D0B">
            <w:pPr>
              <w:rPr>
                <w:sz w:val="18"/>
                <w:szCs w:val="18"/>
              </w:rPr>
            </w:pPr>
            <w:r>
              <w:rPr>
                <w:sz w:val="18"/>
                <w:szCs w:val="18"/>
              </w:rPr>
              <w:t>$100,000,000</w:t>
            </w:r>
          </w:p>
        </w:tc>
        <w:tc>
          <w:tcPr>
            <w:tcW w:w="1134" w:type="dxa"/>
            <w:vAlign w:val="center"/>
          </w:tcPr>
          <w:p w14:paraId="0D386DA3" w14:textId="77777777" w:rsidR="00E26552" w:rsidRDefault="008C2D0B">
            <w:pPr>
              <w:rPr>
                <w:sz w:val="18"/>
                <w:szCs w:val="18"/>
              </w:rPr>
            </w:pPr>
            <w:r>
              <w:rPr>
                <w:sz w:val="18"/>
                <w:szCs w:val="18"/>
              </w:rPr>
              <w:t>$850,000</w:t>
            </w:r>
          </w:p>
        </w:tc>
      </w:tr>
      <w:tr w:rsidR="00E26552" w14:paraId="0D386DAA" w14:textId="77777777">
        <w:tc>
          <w:tcPr>
            <w:tcW w:w="1980" w:type="dxa"/>
            <w:vMerge/>
            <w:vAlign w:val="center"/>
          </w:tcPr>
          <w:p w14:paraId="0D386DA5" w14:textId="77777777" w:rsidR="00E26552" w:rsidRDefault="00E26552">
            <w:pPr>
              <w:rPr>
                <w:sz w:val="18"/>
                <w:szCs w:val="18"/>
              </w:rPr>
            </w:pPr>
          </w:p>
        </w:tc>
        <w:tc>
          <w:tcPr>
            <w:tcW w:w="2551" w:type="dxa"/>
            <w:vMerge/>
            <w:vAlign w:val="center"/>
          </w:tcPr>
          <w:p w14:paraId="0D386DA6" w14:textId="77777777" w:rsidR="00E26552" w:rsidRDefault="00E26552">
            <w:pPr>
              <w:rPr>
                <w:sz w:val="18"/>
                <w:szCs w:val="18"/>
              </w:rPr>
            </w:pPr>
          </w:p>
        </w:tc>
        <w:tc>
          <w:tcPr>
            <w:tcW w:w="1418" w:type="dxa"/>
            <w:vMerge/>
          </w:tcPr>
          <w:p w14:paraId="0D386DA7" w14:textId="77777777" w:rsidR="00E26552" w:rsidRDefault="00E26552">
            <w:pPr>
              <w:rPr>
                <w:sz w:val="18"/>
                <w:szCs w:val="18"/>
              </w:rPr>
            </w:pPr>
          </w:p>
        </w:tc>
        <w:tc>
          <w:tcPr>
            <w:tcW w:w="1417" w:type="dxa"/>
            <w:vMerge/>
            <w:vAlign w:val="center"/>
          </w:tcPr>
          <w:p w14:paraId="0D386DA8" w14:textId="77777777" w:rsidR="00E26552" w:rsidRDefault="00E26552">
            <w:pPr>
              <w:rPr>
                <w:sz w:val="18"/>
                <w:szCs w:val="18"/>
              </w:rPr>
            </w:pPr>
          </w:p>
        </w:tc>
        <w:tc>
          <w:tcPr>
            <w:tcW w:w="1134" w:type="dxa"/>
            <w:vAlign w:val="center"/>
          </w:tcPr>
          <w:p w14:paraId="0D386DA9" w14:textId="77777777" w:rsidR="00E26552" w:rsidRDefault="008C2D0B">
            <w:pPr>
              <w:rPr>
                <w:sz w:val="18"/>
                <w:szCs w:val="18"/>
              </w:rPr>
            </w:pPr>
            <w:r>
              <w:rPr>
                <w:sz w:val="18"/>
                <w:szCs w:val="18"/>
              </w:rPr>
              <w:t>$700,000</w:t>
            </w:r>
          </w:p>
        </w:tc>
      </w:tr>
      <w:tr w:rsidR="00E26552" w14:paraId="0D386DB0" w14:textId="77777777">
        <w:tc>
          <w:tcPr>
            <w:tcW w:w="1980" w:type="dxa"/>
            <w:vMerge w:val="restart"/>
            <w:vAlign w:val="center"/>
          </w:tcPr>
          <w:p w14:paraId="0D386DAB" w14:textId="77777777" w:rsidR="00E26552" w:rsidRDefault="008C2D0B">
            <w:pPr>
              <w:rPr>
                <w:sz w:val="18"/>
                <w:szCs w:val="18"/>
              </w:rPr>
            </w:pPr>
            <w:r>
              <w:rPr>
                <w:sz w:val="18"/>
                <w:szCs w:val="18"/>
              </w:rPr>
              <w:t>ROBO Global</w:t>
            </w:r>
            <w:r>
              <w:rPr>
                <w:sz w:val="18"/>
                <w:szCs w:val="18"/>
                <w:vertAlign w:val="superscript"/>
              </w:rPr>
              <w:t xml:space="preserve">® </w:t>
            </w:r>
            <w:r>
              <w:rPr>
                <w:sz w:val="18"/>
                <w:szCs w:val="18"/>
              </w:rPr>
              <w:t>Japan Robotics and Automation UCITS Index</w:t>
            </w:r>
          </w:p>
        </w:tc>
        <w:tc>
          <w:tcPr>
            <w:tcW w:w="2551" w:type="dxa"/>
            <w:vMerge w:val="restart"/>
            <w:vAlign w:val="center"/>
          </w:tcPr>
          <w:p w14:paraId="0D386DAC" w14:textId="77777777" w:rsidR="00E26552" w:rsidRDefault="008C2D0B">
            <w:pPr>
              <w:rPr>
                <w:sz w:val="18"/>
                <w:szCs w:val="18"/>
              </w:rPr>
            </w:pPr>
            <w:r>
              <w:rPr>
                <w:sz w:val="18"/>
                <w:szCs w:val="18"/>
              </w:rPr>
              <w:t xml:space="preserve">This index comprises those </w:t>
            </w:r>
            <w:r>
              <w:rPr>
                <w:sz w:val="18"/>
                <w:szCs w:val="18"/>
              </w:rPr>
              <w:t>constituents of the universe index whose domicile is within the region.</w:t>
            </w:r>
          </w:p>
        </w:tc>
        <w:tc>
          <w:tcPr>
            <w:tcW w:w="1418" w:type="dxa"/>
            <w:vMerge w:val="restart"/>
          </w:tcPr>
          <w:p w14:paraId="0D386DAD" w14:textId="77777777" w:rsidR="00E26552" w:rsidRDefault="008C2D0B">
            <w:pPr>
              <w:rPr>
                <w:sz w:val="18"/>
                <w:szCs w:val="18"/>
              </w:rPr>
            </w:pPr>
            <w:r>
              <w:rPr>
                <w:sz w:val="18"/>
                <w:szCs w:val="18"/>
              </w:rPr>
              <w:t>Modified equal weighting</w:t>
            </w:r>
          </w:p>
        </w:tc>
        <w:tc>
          <w:tcPr>
            <w:tcW w:w="1417" w:type="dxa"/>
            <w:vAlign w:val="center"/>
          </w:tcPr>
          <w:p w14:paraId="0D386DAE" w14:textId="77777777" w:rsidR="00E26552" w:rsidRDefault="008C2D0B">
            <w:pPr>
              <w:rPr>
                <w:sz w:val="18"/>
                <w:szCs w:val="18"/>
              </w:rPr>
            </w:pPr>
            <w:r>
              <w:rPr>
                <w:sz w:val="18"/>
                <w:szCs w:val="18"/>
              </w:rPr>
              <w:t>$200,000,000</w:t>
            </w:r>
          </w:p>
        </w:tc>
        <w:tc>
          <w:tcPr>
            <w:tcW w:w="1134" w:type="dxa"/>
            <w:vAlign w:val="center"/>
          </w:tcPr>
          <w:p w14:paraId="0D386DAF" w14:textId="77777777" w:rsidR="00E26552" w:rsidRDefault="008C2D0B">
            <w:pPr>
              <w:rPr>
                <w:sz w:val="18"/>
                <w:szCs w:val="18"/>
              </w:rPr>
            </w:pPr>
            <w:r>
              <w:rPr>
                <w:sz w:val="18"/>
                <w:szCs w:val="18"/>
              </w:rPr>
              <w:t>$1,000,000</w:t>
            </w:r>
          </w:p>
        </w:tc>
      </w:tr>
      <w:tr w:rsidR="00E26552" w14:paraId="0D386DB6" w14:textId="77777777">
        <w:tc>
          <w:tcPr>
            <w:tcW w:w="1980" w:type="dxa"/>
            <w:vMerge/>
            <w:vAlign w:val="center"/>
          </w:tcPr>
          <w:p w14:paraId="0D386DB1" w14:textId="77777777" w:rsidR="00E26552" w:rsidRDefault="00E26552">
            <w:pPr>
              <w:rPr>
                <w:sz w:val="18"/>
                <w:szCs w:val="18"/>
              </w:rPr>
            </w:pPr>
          </w:p>
        </w:tc>
        <w:tc>
          <w:tcPr>
            <w:tcW w:w="2551" w:type="dxa"/>
            <w:vMerge/>
            <w:vAlign w:val="center"/>
          </w:tcPr>
          <w:p w14:paraId="0D386DB2" w14:textId="77777777" w:rsidR="00E26552" w:rsidRDefault="00E26552">
            <w:pPr>
              <w:rPr>
                <w:sz w:val="18"/>
                <w:szCs w:val="18"/>
              </w:rPr>
            </w:pPr>
          </w:p>
        </w:tc>
        <w:tc>
          <w:tcPr>
            <w:tcW w:w="1418" w:type="dxa"/>
            <w:vMerge/>
          </w:tcPr>
          <w:p w14:paraId="0D386DB3" w14:textId="77777777" w:rsidR="00E26552" w:rsidRDefault="00E26552">
            <w:pPr>
              <w:rPr>
                <w:sz w:val="18"/>
                <w:szCs w:val="18"/>
              </w:rPr>
            </w:pPr>
          </w:p>
        </w:tc>
        <w:tc>
          <w:tcPr>
            <w:tcW w:w="1417" w:type="dxa"/>
            <w:vMerge w:val="restart"/>
            <w:vAlign w:val="center"/>
          </w:tcPr>
          <w:p w14:paraId="0D386DB4" w14:textId="77777777" w:rsidR="00E26552" w:rsidRDefault="008C2D0B">
            <w:pPr>
              <w:rPr>
                <w:sz w:val="18"/>
                <w:szCs w:val="18"/>
              </w:rPr>
            </w:pPr>
            <w:r>
              <w:rPr>
                <w:sz w:val="18"/>
                <w:szCs w:val="18"/>
              </w:rPr>
              <w:t>$100,000,000</w:t>
            </w:r>
          </w:p>
        </w:tc>
        <w:tc>
          <w:tcPr>
            <w:tcW w:w="1134" w:type="dxa"/>
            <w:vAlign w:val="center"/>
          </w:tcPr>
          <w:p w14:paraId="0D386DB5" w14:textId="77777777" w:rsidR="00E26552" w:rsidRDefault="008C2D0B">
            <w:pPr>
              <w:rPr>
                <w:sz w:val="18"/>
                <w:szCs w:val="18"/>
              </w:rPr>
            </w:pPr>
            <w:r>
              <w:rPr>
                <w:sz w:val="18"/>
                <w:szCs w:val="18"/>
              </w:rPr>
              <w:t>$850,000</w:t>
            </w:r>
          </w:p>
        </w:tc>
      </w:tr>
      <w:tr w:rsidR="00E26552" w14:paraId="0D386DBC" w14:textId="77777777">
        <w:tc>
          <w:tcPr>
            <w:tcW w:w="1980" w:type="dxa"/>
            <w:vMerge/>
            <w:vAlign w:val="center"/>
          </w:tcPr>
          <w:p w14:paraId="0D386DB7" w14:textId="77777777" w:rsidR="00E26552" w:rsidRDefault="00E26552">
            <w:pPr>
              <w:rPr>
                <w:sz w:val="18"/>
                <w:szCs w:val="18"/>
              </w:rPr>
            </w:pPr>
          </w:p>
        </w:tc>
        <w:tc>
          <w:tcPr>
            <w:tcW w:w="2551" w:type="dxa"/>
            <w:vMerge/>
            <w:vAlign w:val="center"/>
          </w:tcPr>
          <w:p w14:paraId="0D386DB8" w14:textId="77777777" w:rsidR="00E26552" w:rsidRDefault="00E26552">
            <w:pPr>
              <w:rPr>
                <w:sz w:val="18"/>
                <w:szCs w:val="18"/>
              </w:rPr>
            </w:pPr>
          </w:p>
        </w:tc>
        <w:tc>
          <w:tcPr>
            <w:tcW w:w="1418" w:type="dxa"/>
            <w:vMerge/>
          </w:tcPr>
          <w:p w14:paraId="0D386DB9" w14:textId="77777777" w:rsidR="00E26552" w:rsidRDefault="00E26552">
            <w:pPr>
              <w:rPr>
                <w:sz w:val="18"/>
                <w:szCs w:val="18"/>
              </w:rPr>
            </w:pPr>
          </w:p>
        </w:tc>
        <w:tc>
          <w:tcPr>
            <w:tcW w:w="1417" w:type="dxa"/>
            <w:vMerge/>
            <w:vAlign w:val="center"/>
          </w:tcPr>
          <w:p w14:paraId="0D386DBA" w14:textId="77777777" w:rsidR="00E26552" w:rsidRDefault="00E26552">
            <w:pPr>
              <w:rPr>
                <w:sz w:val="18"/>
                <w:szCs w:val="18"/>
              </w:rPr>
            </w:pPr>
          </w:p>
        </w:tc>
        <w:tc>
          <w:tcPr>
            <w:tcW w:w="1134" w:type="dxa"/>
            <w:vAlign w:val="center"/>
          </w:tcPr>
          <w:p w14:paraId="0D386DBB" w14:textId="77777777" w:rsidR="00E26552" w:rsidRDefault="008C2D0B">
            <w:pPr>
              <w:rPr>
                <w:sz w:val="18"/>
                <w:szCs w:val="18"/>
              </w:rPr>
            </w:pPr>
            <w:r>
              <w:rPr>
                <w:sz w:val="18"/>
                <w:szCs w:val="18"/>
              </w:rPr>
              <w:t>$700,000</w:t>
            </w:r>
          </w:p>
        </w:tc>
      </w:tr>
    </w:tbl>
    <w:p w14:paraId="0D386DBD" w14:textId="77777777" w:rsidR="00E26552" w:rsidRDefault="008C2D0B">
      <w:pPr>
        <w:spacing w:after="160" w:line="259" w:lineRule="auto"/>
        <w:rPr>
          <w:rFonts w:cs="Arial"/>
          <w:b/>
          <w:lang w:eastAsia="en-US"/>
        </w:rPr>
      </w:pPr>
      <w:r>
        <w:br w:type="page"/>
      </w:r>
    </w:p>
    <w:p w14:paraId="0D386DBE" w14:textId="77777777" w:rsidR="00E26552" w:rsidRDefault="008C2D0B">
      <w:pPr>
        <w:pStyle w:val="Heading2"/>
      </w:pPr>
      <w:bookmarkStart w:id="3729" w:name="_Toc522772465"/>
      <w:r>
        <w:lastRenderedPageBreak/>
        <w:t>Constituent Weights – Modified Equal Weight Indices</w:t>
      </w:r>
      <w:bookmarkEnd w:id="3729"/>
    </w:p>
    <w:p w14:paraId="0D386DBF" w14:textId="77777777" w:rsidR="00E26552" w:rsidRDefault="008C2D0B">
      <w:pPr>
        <w:pStyle w:val="ListParagraph"/>
      </w:pPr>
      <w:r>
        <w:t xml:space="preserve">Stocks identified as </w:t>
      </w:r>
      <w:r>
        <w:t>“bellwether” within the ROBO Global</w:t>
      </w:r>
      <w:r>
        <w:rPr>
          <w:vertAlign w:val="superscript"/>
        </w:rPr>
        <w:t xml:space="preserve">® </w:t>
      </w:r>
      <w:r>
        <w:t xml:space="preserve">Industry Classification have a fixed cumulative allocation of 40% within these indices at each review; </w:t>
      </w:r>
    </w:p>
    <w:p w14:paraId="0D386DC0" w14:textId="77777777" w:rsidR="00E26552" w:rsidRDefault="008C2D0B">
      <w:pPr>
        <w:pStyle w:val="ListParagraph"/>
      </w:pPr>
      <w:r>
        <w:t>Stocks identified as “non-bellwether” within the ROBO Global</w:t>
      </w:r>
      <w:r>
        <w:rPr>
          <w:vertAlign w:val="superscript"/>
        </w:rPr>
        <w:t xml:space="preserve">® </w:t>
      </w:r>
      <w:r>
        <w:t>Industry Classification have a fixed cumulative alloc</w:t>
      </w:r>
      <w:r>
        <w:t xml:space="preserve">ation of 60% within these indices at each review; </w:t>
      </w:r>
    </w:p>
    <w:p w14:paraId="0D386DC1" w14:textId="77777777" w:rsidR="00E26552" w:rsidRDefault="008C2D0B">
      <w:pPr>
        <w:pStyle w:val="ListParagraph"/>
      </w:pPr>
      <w:r>
        <w:t xml:space="preserve">Within each of the “bellwether” and “non-bellwether” segments of these indices, stocks are equally weighted, subject to the requirements of rules 8.21 to 8.31. </w:t>
      </w:r>
    </w:p>
    <w:p w14:paraId="0D386DC2" w14:textId="77777777" w:rsidR="00E26552" w:rsidRDefault="008C2D0B">
      <w:pPr>
        <w:pStyle w:val="ListParagraph"/>
      </w:pPr>
      <w:r>
        <w:t>For securities listed on either the C1 Equit</w:t>
      </w:r>
      <w:r>
        <w:t>y or C2 Equity exchanges (China A shares), the initial weight will be further multiplied by the “China A Inclusion Factor,” with excess weight being redistributed equally across the non-China A shares in the appropriate segment.  As of the publication date</w:t>
      </w:r>
      <w:r>
        <w:t xml:space="preserve"> of this document, the “China A Inclusion Factor” is defined to be 25%.  The Index Management Committee will review this factor on a periodic basis and update it as appropriate.</w:t>
      </w:r>
    </w:p>
    <w:p w14:paraId="0D386DC3" w14:textId="77777777" w:rsidR="00E26552" w:rsidRDefault="008C2D0B">
      <w:pPr>
        <w:pStyle w:val="Heading2"/>
      </w:pPr>
      <w:bookmarkStart w:id="3730" w:name="_Toc522772466"/>
      <w:r>
        <w:t>Calculation of ROBO Stake and ROBO Holding Cap Factor</w:t>
      </w:r>
      <w:bookmarkEnd w:id="3730"/>
    </w:p>
    <w:p w14:paraId="0D386DC4" w14:textId="77777777" w:rsidR="00E26552" w:rsidRDefault="008C2D0B">
      <w:pPr>
        <w:pStyle w:val="ListParagraph"/>
      </w:pPr>
      <w:r>
        <w:t>The passive management o</w:t>
      </w:r>
      <w:r>
        <w:t>f funds against indices can lead to scenarios where large funds tracking indices can own significant percentages of constituent companies. ROBO Global</w:t>
      </w:r>
      <w:r>
        <w:rPr>
          <w:vertAlign w:val="superscript"/>
        </w:rPr>
        <w:t>®</w:t>
      </w:r>
      <w:r>
        <w:t xml:space="preserve"> wishes to avoid the potential adverse effects of these scenarios. Therefore, where necessary, individual</w:t>
      </w:r>
      <w:r>
        <w:t xml:space="preserve"> stock weights will be constrained at review to limit the maximum cumulative holding in any constituent by ROBO Global</w:t>
      </w:r>
      <w:r>
        <w:rPr>
          <w:vertAlign w:val="superscript"/>
        </w:rPr>
        <w:t>®</w:t>
      </w:r>
      <w:r>
        <w:t>-licenced funds, to approximately 5% of the available shares of any individual constituent, i.e. excluding non-freely-floating shares and</w:t>
      </w:r>
      <w:r>
        <w:t xml:space="preserve"> accounting for any limits that exist on the foreign ownership of each constituent’s shares.</w:t>
      </w:r>
    </w:p>
    <w:p w14:paraId="0D386DC5" w14:textId="77777777" w:rsidR="00E26552" w:rsidRDefault="008C2D0B">
      <w:pPr>
        <w:pStyle w:val="ListParagraph"/>
      </w:pPr>
      <w:r>
        <w:t>The index committee will establish, at each review, a “total assets estimate” representing the dollar value of the total assets under management in products linked</w:t>
      </w:r>
      <w:r>
        <w:t xml:space="preserve"> to indices in the ROBO Global</w:t>
      </w:r>
      <w:r>
        <w:rPr>
          <w:vertAlign w:val="superscript"/>
        </w:rPr>
        <w:t>®</w:t>
      </w:r>
      <w:r>
        <w:t xml:space="preserve"> Robotics, Automation and AI Series.</w:t>
      </w:r>
    </w:p>
    <w:p w14:paraId="0D386DC6" w14:textId="77777777" w:rsidR="00E26552" w:rsidRDefault="008C2D0B">
      <w:pPr>
        <w:pStyle w:val="ListParagraph"/>
      </w:pPr>
      <w:r>
        <w:t>The “total assets estimate” will be calculated as 110% of the total identified AUM within ROBO Global</w:t>
      </w:r>
      <w:r>
        <w:rPr>
          <w:vertAlign w:val="superscript"/>
        </w:rPr>
        <w:t>®</w:t>
      </w:r>
      <w:r>
        <w:t xml:space="preserve"> ETFs and funds, at the review determination date.  In the event the “total assets est</w:t>
      </w:r>
      <w:r>
        <w:t>imate” is less than $100 million USD, the “total assets estimate” will be defined to be $100 million USD.</w:t>
      </w:r>
    </w:p>
    <w:p w14:paraId="0D386DC7" w14:textId="77777777" w:rsidR="00E26552" w:rsidRDefault="008C2D0B">
      <w:pPr>
        <w:pStyle w:val="ListParagraph"/>
      </w:pPr>
      <w:r>
        <w:t>A proposed dollar-valued “ROBO Stake” for each constituent of the ROBO Global</w:t>
      </w:r>
      <w:r>
        <w:rPr>
          <w:vertAlign w:val="superscript"/>
        </w:rPr>
        <w:t>®</w:t>
      </w:r>
      <w:r>
        <w:t xml:space="preserve"> Robotics and Automation Price Index will be calculated by multiplying i</w:t>
      </w:r>
      <w:r>
        <w:t>ts initial constituent percentage weight within the ROBO Global</w:t>
      </w:r>
      <w:r>
        <w:rPr>
          <w:vertAlign w:val="superscript"/>
        </w:rPr>
        <w:t>®</w:t>
      </w:r>
      <w:r>
        <w:t xml:space="preserve"> Robotics and Automation Index (which is dependent upon whether it is identified as “bellwether” or “non-bellwether”) by the “total assets estimate”.</w:t>
      </w:r>
    </w:p>
    <w:p w14:paraId="0D386DC8" w14:textId="77777777" w:rsidR="00E26552" w:rsidRDefault="008C2D0B">
      <w:pPr>
        <w:pStyle w:val="ListParagraph"/>
      </w:pPr>
      <w:r>
        <w:t>Where the proposed “ROBO Stake” is greater</w:t>
      </w:r>
      <w:r>
        <w:t xml:space="preserve"> than 5% of that constituent’s free float (market cap multiplied by percentage of available shares) its proposed “ROBO Stake” will be reduced so that it represents 5% of that constituent’s free float.</w:t>
      </w:r>
    </w:p>
    <w:p w14:paraId="0D386DC9" w14:textId="77777777" w:rsidR="00E26552" w:rsidRDefault="008C2D0B">
      <w:pPr>
        <w:pStyle w:val="ListParagraph"/>
      </w:pPr>
      <w:r>
        <w:t>The total “ROBO Stake” removed from “bellwether” consti</w:t>
      </w:r>
      <w:r>
        <w:t>tuents will be allocated equally across all remaining “bellwether” constituents.</w:t>
      </w:r>
    </w:p>
    <w:p w14:paraId="0D386DCA" w14:textId="77777777" w:rsidR="00E26552" w:rsidRDefault="008C2D0B">
      <w:pPr>
        <w:pStyle w:val="ListParagraph"/>
      </w:pPr>
      <w:r>
        <w:t>The total “ROBO Stake” removed from “non-bellwether” constituents will be allocated equally across all remaining “non-bellwether” constituents.</w:t>
      </w:r>
    </w:p>
    <w:p w14:paraId="0D386DCB" w14:textId="77777777" w:rsidR="00E26552" w:rsidRDefault="008C2D0B">
      <w:pPr>
        <w:pStyle w:val="ListParagraph"/>
      </w:pPr>
      <w:r>
        <w:t>The percentage adjustment requi</w:t>
      </w:r>
      <w:r>
        <w:t>red (where necessary) to reduce a “ROBO Stake” to 5% , reduce a constituent in line with the “China A Inclusion Factor,” or to effect the reallocation of reduced ROBO Stakes to other constituents will be defined as that constituent’s “ROBO Holding Cap Fact</w:t>
      </w:r>
      <w:r>
        <w:t>or”. This factor is applied to each constituent’s index shares figure.</w:t>
      </w:r>
    </w:p>
    <w:p w14:paraId="0D386DCC" w14:textId="77777777" w:rsidR="00E26552" w:rsidRDefault="008C2D0B">
      <w:pPr>
        <w:pStyle w:val="ListParagraph"/>
      </w:pPr>
      <w:r>
        <w:lastRenderedPageBreak/>
        <w:t xml:space="preserve">Each constituent’s ultimate index weight is calculated as the percentage that its “ROBO Stake” represents of the sum of all constituents’ “ROBO Stakes.” </w:t>
      </w:r>
    </w:p>
    <w:p w14:paraId="0D386DCD" w14:textId="77777777" w:rsidR="00E26552" w:rsidRDefault="008C2D0B">
      <w:pPr>
        <w:pStyle w:val="ListParagraph"/>
      </w:pPr>
      <w:r>
        <w:t>ROBO Holding Cap factors are not calculated for each individual index. The ROBO Holding Cap Factor cal</w:t>
      </w:r>
      <w:r>
        <w:t>culated for the ROBO Global</w:t>
      </w:r>
      <w:r>
        <w:rPr>
          <w:vertAlign w:val="superscript"/>
        </w:rPr>
        <w:t>®</w:t>
      </w:r>
      <w:r>
        <w:t xml:space="preserve"> Robotics and Automation Price Index is used in each index within the ROBO Global</w:t>
      </w:r>
      <w:r>
        <w:rPr>
          <w:vertAlign w:val="superscript"/>
        </w:rPr>
        <w:t>®</w:t>
      </w:r>
      <w:r>
        <w:t xml:space="preserve"> Robotics, Automation and AI Index Series.</w:t>
      </w:r>
    </w:p>
    <w:p w14:paraId="0D386DCE" w14:textId="77777777" w:rsidR="00E26552" w:rsidRDefault="008C2D0B">
      <w:pPr>
        <w:pStyle w:val="Heading2"/>
      </w:pPr>
      <w:bookmarkStart w:id="3731" w:name="_Toc522772467"/>
      <w:r>
        <w:t>Constituent Weights – Modified Float-Capitalisation Weight Indices</w:t>
      </w:r>
      <w:bookmarkEnd w:id="3731"/>
    </w:p>
    <w:p w14:paraId="0D386DCF" w14:textId="77777777" w:rsidR="00E26552" w:rsidRDefault="008C2D0B">
      <w:pPr>
        <w:pStyle w:val="ListParagraph"/>
      </w:pPr>
      <w:r>
        <w:t>These indices use a modified float-a</w:t>
      </w:r>
      <w:r>
        <w:t>djusted market capitalisation weighting methodology.</w:t>
      </w:r>
    </w:p>
    <w:p w14:paraId="0D386DD0" w14:textId="77777777" w:rsidR="00E26552" w:rsidRDefault="008C2D0B">
      <w:pPr>
        <w:pStyle w:val="ListParagraph"/>
      </w:pPr>
      <w:r>
        <w:t>Constituent weights within each index are calculated by applying each constituent’s ROBO Holding Cap Factor (as defined in 8.22 to 8.31) to its float-adjusted capitalisation, subject to a maximum individ</w:t>
      </w:r>
      <w:r>
        <w:t>ual constituent weight of 5%.</w:t>
      </w:r>
    </w:p>
    <w:p w14:paraId="0D386DD1" w14:textId="77777777" w:rsidR="00E26552" w:rsidRDefault="008C2D0B">
      <w:pPr>
        <w:pStyle w:val="Heading2"/>
      </w:pPr>
      <w:bookmarkStart w:id="3732" w:name="_Toc522772468"/>
      <w:r>
        <w:t>Calculation Schedule</w:t>
      </w:r>
      <w:bookmarkEnd w:id="3732"/>
    </w:p>
    <w:p w14:paraId="0D386DD2" w14:textId="77777777" w:rsidR="00E26552" w:rsidRDefault="008C2D0B">
      <w:pPr>
        <w:pStyle w:val="ListParagraph"/>
      </w:pPr>
      <w:r>
        <w:t>The Indices are calculated as described in section 7 according to the following schedule:</w:t>
      </w:r>
    </w:p>
    <w:tbl>
      <w:tblPr>
        <w:tblStyle w:val="TableGrid0"/>
        <w:tblW w:w="0" w:type="auto"/>
        <w:tblInd w:w="567" w:type="dxa"/>
        <w:tblLook w:val="04A0" w:firstRow="1" w:lastRow="0" w:firstColumn="1" w:lastColumn="0" w:noHBand="0" w:noVBand="1"/>
      </w:tblPr>
      <w:tblGrid>
        <w:gridCol w:w="5548"/>
        <w:gridCol w:w="3517"/>
      </w:tblGrid>
      <w:tr w:rsidR="00E26552" w14:paraId="0D386DD5" w14:textId="77777777">
        <w:trPr>
          <w:trHeight w:hRule="exact" w:val="243"/>
        </w:trPr>
        <w:tc>
          <w:tcPr>
            <w:tcW w:w="5548" w:type="dxa"/>
            <w:vAlign w:val="center"/>
          </w:tcPr>
          <w:p w14:paraId="0D386DD3" w14:textId="77777777" w:rsidR="00E26552" w:rsidRDefault="008C2D0B">
            <w:pPr>
              <w:rPr>
                <w:b/>
                <w:sz w:val="18"/>
                <w:szCs w:val="18"/>
              </w:rPr>
            </w:pPr>
            <w:r>
              <w:rPr>
                <w:b/>
                <w:sz w:val="18"/>
                <w:szCs w:val="18"/>
              </w:rPr>
              <w:t>Index (Both price &amp; net total return indices)</w:t>
            </w:r>
          </w:p>
        </w:tc>
        <w:tc>
          <w:tcPr>
            <w:tcW w:w="3517" w:type="dxa"/>
            <w:vAlign w:val="center"/>
          </w:tcPr>
          <w:p w14:paraId="0D386DD4" w14:textId="77777777" w:rsidR="00E26552" w:rsidRDefault="008C2D0B">
            <w:pPr>
              <w:rPr>
                <w:b/>
                <w:sz w:val="18"/>
                <w:szCs w:val="18"/>
              </w:rPr>
            </w:pPr>
            <w:r>
              <w:rPr>
                <w:b/>
                <w:sz w:val="18"/>
                <w:szCs w:val="18"/>
              </w:rPr>
              <w:t>Calculation Period</w:t>
            </w:r>
          </w:p>
        </w:tc>
      </w:tr>
      <w:tr w:rsidR="00E26552" w14:paraId="0D386DD7" w14:textId="77777777">
        <w:trPr>
          <w:trHeight w:hRule="exact" w:val="270"/>
        </w:trPr>
        <w:tc>
          <w:tcPr>
            <w:tcW w:w="0" w:type="auto"/>
            <w:gridSpan w:val="2"/>
            <w:shd w:val="clear" w:color="auto" w:fill="F2F2F2" w:themeFill="background1" w:themeFillShade="F2"/>
            <w:vAlign w:val="center"/>
          </w:tcPr>
          <w:p w14:paraId="0D386DD6" w14:textId="77777777" w:rsidR="00E26552" w:rsidRDefault="008C2D0B">
            <w:pPr>
              <w:rPr>
                <w:b/>
                <w:sz w:val="16"/>
                <w:szCs w:val="16"/>
              </w:rPr>
            </w:pPr>
            <w:r>
              <w:rPr>
                <w:b/>
                <w:sz w:val="16"/>
                <w:szCs w:val="16"/>
              </w:rPr>
              <w:t>ROBO GLOBAL</w:t>
            </w:r>
            <w:r>
              <w:rPr>
                <w:b/>
                <w:sz w:val="16"/>
                <w:szCs w:val="16"/>
                <w:vertAlign w:val="superscript"/>
              </w:rPr>
              <w:t>®</w:t>
            </w:r>
            <w:r>
              <w:rPr>
                <w:b/>
                <w:sz w:val="16"/>
                <w:szCs w:val="16"/>
              </w:rPr>
              <w:t xml:space="preserve"> PRIMARY INDEX SERIES</w:t>
            </w:r>
          </w:p>
        </w:tc>
      </w:tr>
      <w:tr w:rsidR="00E26552" w14:paraId="0D386DDA" w14:textId="77777777">
        <w:trPr>
          <w:trHeight w:hRule="exact" w:val="252"/>
        </w:trPr>
        <w:tc>
          <w:tcPr>
            <w:tcW w:w="5548" w:type="dxa"/>
            <w:vAlign w:val="center"/>
          </w:tcPr>
          <w:p w14:paraId="0D386DD8"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and Automation Index</w:t>
            </w:r>
          </w:p>
        </w:tc>
        <w:tc>
          <w:tcPr>
            <w:tcW w:w="3517" w:type="dxa"/>
            <w:vAlign w:val="center"/>
          </w:tcPr>
          <w:p w14:paraId="0D386DD9" w14:textId="77777777" w:rsidR="00E26552" w:rsidRDefault="008C2D0B">
            <w:pPr>
              <w:rPr>
                <w:sz w:val="16"/>
                <w:szCs w:val="16"/>
              </w:rPr>
            </w:pPr>
            <w:r>
              <w:rPr>
                <w:sz w:val="16"/>
                <w:szCs w:val="16"/>
              </w:rPr>
              <w:t>8:00am to 4:30pm Eastern (USA) time</w:t>
            </w:r>
          </w:p>
        </w:tc>
      </w:tr>
      <w:tr w:rsidR="00E26552" w14:paraId="0D386DDD" w14:textId="77777777">
        <w:trPr>
          <w:trHeight w:hRule="exact" w:val="261"/>
        </w:trPr>
        <w:tc>
          <w:tcPr>
            <w:tcW w:w="5548" w:type="dxa"/>
            <w:vAlign w:val="center"/>
          </w:tcPr>
          <w:p w14:paraId="0D386DDB"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and Automation UCITS Index</w:t>
            </w:r>
          </w:p>
        </w:tc>
        <w:tc>
          <w:tcPr>
            <w:tcW w:w="3517" w:type="dxa"/>
            <w:vAlign w:val="center"/>
          </w:tcPr>
          <w:p w14:paraId="0D386DDC" w14:textId="77777777" w:rsidR="00E26552" w:rsidRDefault="008C2D0B">
            <w:pPr>
              <w:rPr>
                <w:sz w:val="16"/>
                <w:szCs w:val="16"/>
              </w:rPr>
            </w:pPr>
            <w:r>
              <w:rPr>
                <w:sz w:val="16"/>
                <w:szCs w:val="16"/>
              </w:rPr>
              <w:t>8:00am to 4:30pm, London (UK) time</w:t>
            </w:r>
          </w:p>
        </w:tc>
      </w:tr>
      <w:tr w:rsidR="00E26552" w14:paraId="0D386DDF" w14:textId="77777777">
        <w:trPr>
          <w:trHeight w:hRule="exact" w:val="270"/>
        </w:trPr>
        <w:tc>
          <w:tcPr>
            <w:tcW w:w="0" w:type="auto"/>
            <w:gridSpan w:val="2"/>
            <w:shd w:val="clear" w:color="auto" w:fill="F2F2F2" w:themeFill="background1" w:themeFillShade="F2"/>
            <w:vAlign w:val="center"/>
          </w:tcPr>
          <w:p w14:paraId="0D386DDE" w14:textId="77777777" w:rsidR="00E26552" w:rsidRDefault="008C2D0B">
            <w:pPr>
              <w:rPr>
                <w:sz w:val="16"/>
                <w:szCs w:val="16"/>
              </w:rPr>
            </w:pPr>
            <w:r>
              <w:rPr>
                <w:b/>
                <w:sz w:val="16"/>
                <w:szCs w:val="16"/>
              </w:rPr>
              <w:t>ROBO GLOBAL</w:t>
            </w:r>
            <w:r>
              <w:rPr>
                <w:b/>
                <w:sz w:val="16"/>
                <w:szCs w:val="16"/>
                <w:vertAlign w:val="superscript"/>
              </w:rPr>
              <w:t>®</w:t>
            </w:r>
            <w:r>
              <w:rPr>
                <w:b/>
                <w:sz w:val="16"/>
                <w:szCs w:val="16"/>
              </w:rPr>
              <w:t xml:space="preserve"> REVENUE INDEX SERIES</w:t>
            </w:r>
          </w:p>
        </w:tc>
      </w:tr>
      <w:tr w:rsidR="00E26552" w14:paraId="0D386DE2" w14:textId="77777777">
        <w:trPr>
          <w:trHeight w:val="259"/>
        </w:trPr>
        <w:tc>
          <w:tcPr>
            <w:tcW w:w="5548" w:type="dxa"/>
            <w:vAlign w:val="center"/>
          </w:tcPr>
          <w:p w14:paraId="0D386DE0" w14:textId="77777777" w:rsidR="00E26552" w:rsidRDefault="008C2D0B">
            <w:pPr>
              <w:rPr>
                <w:b/>
                <w:sz w:val="16"/>
                <w:szCs w:val="16"/>
              </w:rPr>
            </w:pPr>
            <w:r>
              <w:rPr>
                <w:sz w:val="16"/>
                <w:szCs w:val="16"/>
              </w:rPr>
              <w:t>ROBO Global</w:t>
            </w:r>
            <w:r>
              <w:rPr>
                <w:sz w:val="16"/>
                <w:szCs w:val="16"/>
                <w:vertAlign w:val="superscript"/>
              </w:rPr>
              <w:t xml:space="preserve">® </w:t>
            </w:r>
            <w:r>
              <w:rPr>
                <w:sz w:val="16"/>
                <w:szCs w:val="16"/>
              </w:rPr>
              <w:t xml:space="preserve">Robotics, </w:t>
            </w:r>
            <w:r>
              <w:rPr>
                <w:sz w:val="16"/>
                <w:szCs w:val="16"/>
              </w:rPr>
              <w:t>Automation and AI</w:t>
            </w:r>
            <w:r>
              <w:rPr>
                <w:sz w:val="16"/>
                <w:szCs w:val="16"/>
                <w:vertAlign w:val="superscript"/>
              </w:rPr>
              <w:t xml:space="preserve"> </w:t>
            </w:r>
            <w:r>
              <w:rPr>
                <w:sz w:val="16"/>
                <w:szCs w:val="16"/>
              </w:rPr>
              <w:t>High Revenue Index</w:t>
            </w:r>
          </w:p>
        </w:tc>
        <w:tc>
          <w:tcPr>
            <w:tcW w:w="3517" w:type="dxa"/>
            <w:vAlign w:val="center"/>
          </w:tcPr>
          <w:p w14:paraId="0D386DE1" w14:textId="77777777" w:rsidR="00E26552" w:rsidRDefault="008C2D0B">
            <w:pPr>
              <w:rPr>
                <w:b/>
                <w:sz w:val="16"/>
                <w:szCs w:val="16"/>
              </w:rPr>
            </w:pPr>
            <w:r>
              <w:rPr>
                <w:sz w:val="16"/>
                <w:szCs w:val="16"/>
              </w:rPr>
              <w:t xml:space="preserve">8:00am London (UK) time to 4:30pm Eastern (USA) time </w:t>
            </w:r>
          </w:p>
        </w:tc>
      </w:tr>
      <w:tr w:rsidR="00E26552" w14:paraId="0D386DE5" w14:textId="77777777">
        <w:tc>
          <w:tcPr>
            <w:tcW w:w="5548" w:type="dxa"/>
            <w:vAlign w:val="center"/>
          </w:tcPr>
          <w:p w14:paraId="0D386DE3"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Growing Revenue Index</w:t>
            </w:r>
          </w:p>
        </w:tc>
        <w:tc>
          <w:tcPr>
            <w:tcW w:w="3517" w:type="dxa"/>
            <w:vAlign w:val="center"/>
          </w:tcPr>
          <w:p w14:paraId="0D386DE4" w14:textId="77777777" w:rsidR="00E26552" w:rsidRDefault="008C2D0B">
            <w:pPr>
              <w:rPr>
                <w:sz w:val="16"/>
                <w:szCs w:val="16"/>
              </w:rPr>
            </w:pPr>
            <w:r>
              <w:rPr>
                <w:sz w:val="16"/>
                <w:szCs w:val="16"/>
              </w:rPr>
              <w:t>8:00am London (UK) time to 4:30pm Eastern (USA) time</w:t>
            </w:r>
          </w:p>
        </w:tc>
      </w:tr>
      <w:tr w:rsidR="00E26552" w14:paraId="0D386DE8" w14:textId="77777777">
        <w:tc>
          <w:tcPr>
            <w:tcW w:w="5548" w:type="dxa"/>
            <w:vAlign w:val="center"/>
          </w:tcPr>
          <w:p w14:paraId="0D386DE6"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Technology Index</w:t>
            </w:r>
          </w:p>
        </w:tc>
        <w:tc>
          <w:tcPr>
            <w:tcW w:w="3517" w:type="dxa"/>
            <w:vAlign w:val="center"/>
          </w:tcPr>
          <w:p w14:paraId="0D386DE7" w14:textId="77777777" w:rsidR="00E26552" w:rsidRDefault="008C2D0B">
            <w:pPr>
              <w:rPr>
                <w:sz w:val="16"/>
                <w:szCs w:val="16"/>
              </w:rPr>
            </w:pPr>
            <w:r>
              <w:rPr>
                <w:sz w:val="16"/>
                <w:szCs w:val="16"/>
              </w:rPr>
              <w:t>8:00am London (UK) time to 4:30pm Eastern (USA) time</w:t>
            </w:r>
          </w:p>
        </w:tc>
      </w:tr>
      <w:tr w:rsidR="00E26552" w14:paraId="0D386DEB" w14:textId="77777777">
        <w:tc>
          <w:tcPr>
            <w:tcW w:w="5548" w:type="dxa"/>
            <w:vAlign w:val="center"/>
          </w:tcPr>
          <w:p w14:paraId="0D386DE9"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Applications Index</w:t>
            </w:r>
          </w:p>
        </w:tc>
        <w:tc>
          <w:tcPr>
            <w:tcW w:w="3517" w:type="dxa"/>
            <w:vAlign w:val="center"/>
          </w:tcPr>
          <w:p w14:paraId="0D386DEA" w14:textId="77777777" w:rsidR="00E26552" w:rsidRDefault="008C2D0B">
            <w:pPr>
              <w:rPr>
                <w:sz w:val="16"/>
                <w:szCs w:val="16"/>
              </w:rPr>
            </w:pPr>
            <w:r>
              <w:rPr>
                <w:sz w:val="16"/>
                <w:szCs w:val="16"/>
              </w:rPr>
              <w:t>8:00am London (UK) time to 4:30pm Eastern (USA) time</w:t>
            </w:r>
          </w:p>
        </w:tc>
      </w:tr>
      <w:tr w:rsidR="00E26552" w14:paraId="0D386DED" w14:textId="77777777">
        <w:trPr>
          <w:trHeight w:hRule="exact" w:val="297"/>
        </w:trPr>
        <w:tc>
          <w:tcPr>
            <w:tcW w:w="0" w:type="auto"/>
            <w:gridSpan w:val="2"/>
            <w:shd w:val="clear" w:color="auto" w:fill="F2F2F2" w:themeFill="background1" w:themeFillShade="F2"/>
            <w:vAlign w:val="center"/>
          </w:tcPr>
          <w:p w14:paraId="0D386DEC" w14:textId="77777777" w:rsidR="00E26552" w:rsidRDefault="008C2D0B">
            <w:pPr>
              <w:rPr>
                <w:sz w:val="16"/>
                <w:szCs w:val="16"/>
              </w:rPr>
            </w:pPr>
            <w:r>
              <w:rPr>
                <w:b/>
                <w:sz w:val="16"/>
                <w:szCs w:val="16"/>
              </w:rPr>
              <w:t>ROBO GLOBAL</w:t>
            </w:r>
            <w:r>
              <w:rPr>
                <w:b/>
                <w:sz w:val="16"/>
                <w:szCs w:val="16"/>
                <w:vertAlign w:val="superscript"/>
              </w:rPr>
              <w:t>®</w:t>
            </w:r>
            <w:r>
              <w:rPr>
                <w:b/>
                <w:sz w:val="16"/>
                <w:szCs w:val="16"/>
              </w:rPr>
              <w:t xml:space="preserve"> HEDGED INDEX SERIES</w:t>
            </w:r>
          </w:p>
        </w:tc>
      </w:tr>
      <w:tr w:rsidR="00E26552" w14:paraId="0D386DF0" w14:textId="77777777">
        <w:tc>
          <w:tcPr>
            <w:tcW w:w="5548" w:type="dxa"/>
            <w:vAlign w:val="center"/>
          </w:tcPr>
          <w:p w14:paraId="0D386DEE"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Automation and AI Hedged to Yen Index</w:t>
            </w:r>
          </w:p>
        </w:tc>
        <w:tc>
          <w:tcPr>
            <w:tcW w:w="3517" w:type="dxa"/>
            <w:vAlign w:val="center"/>
          </w:tcPr>
          <w:p w14:paraId="0D386DEF" w14:textId="77777777" w:rsidR="00E26552" w:rsidRDefault="008C2D0B">
            <w:pPr>
              <w:rPr>
                <w:sz w:val="16"/>
                <w:szCs w:val="16"/>
              </w:rPr>
            </w:pPr>
            <w:r>
              <w:rPr>
                <w:sz w:val="16"/>
                <w:szCs w:val="16"/>
              </w:rPr>
              <w:t>8:00am to 4:30pm, London (UK) time</w:t>
            </w:r>
          </w:p>
        </w:tc>
      </w:tr>
      <w:tr w:rsidR="00E26552" w14:paraId="0D386DF3" w14:textId="77777777">
        <w:tc>
          <w:tcPr>
            <w:tcW w:w="5548" w:type="dxa"/>
            <w:vAlign w:val="center"/>
          </w:tcPr>
          <w:p w14:paraId="0D386DF1"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and Automation UCITS Hedged to Yen Index</w:t>
            </w:r>
          </w:p>
        </w:tc>
        <w:tc>
          <w:tcPr>
            <w:tcW w:w="3517" w:type="dxa"/>
            <w:vAlign w:val="center"/>
          </w:tcPr>
          <w:p w14:paraId="0D386DF2" w14:textId="77777777" w:rsidR="00E26552" w:rsidRDefault="008C2D0B">
            <w:pPr>
              <w:rPr>
                <w:sz w:val="16"/>
                <w:szCs w:val="16"/>
              </w:rPr>
            </w:pPr>
            <w:r>
              <w:rPr>
                <w:sz w:val="16"/>
                <w:szCs w:val="16"/>
              </w:rPr>
              <w:t>8:00am to 4:30pm, London (UK) time</w:t>
            </w:r>
          </w:p>
        </w:tc>
      </w:tr>
      <w:tr w:rsidR="00E26552" w14:paraId="0D386DF6" w14:textId="77777777">
        <w:tc>
          <w:tcPr>
            <w:tcW w:w="5548" w:type="dxa"/>
            <w:vAlign w:val="center"/>
          </w:tcPr>
          <w:p w14:paraId="0D386DF4"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Automation and AI Hedged to USD Index</w:t>
            </w:r>
          </w:p>
        </w:tc>
        <w:tc>
          <w:tcPr>
            <w:tcW w:w="3517" w:type="dxa"/>
            <w:vAlign w:val="center"/>
          </w:tcPr>
          <w:p w14:paraId="0D386DF5" w14:textId="77777777" w:rsidR="00E26552" w:rsidRDefault="008C2D0B">
            <w:pPr>
              <w:rPr>
                <w:sz w:val="16"/>
                <w:szCs w:val="16"/>
              </w:rPr>
            </w:pPr>
            <w:r>
              <w:rPr>
                <w:sz w:val="16"/>
                <w:szCs w:val="16"/>
              </w:rPr>
              <w:t>8:00am to 4:30pm Eastern (USA) time</w:t>
            </w:r>
          </w:p>
        </w:tc>
      </w:tr>
      <w:tr w:rsidR="00E26552" w14:paraId="0D386DF9" w14:textId="77777777">
        <w:tc>
          <w:tcPr>
            <w:tcW w:w="5548" w:type="dxa"/>
            <w:vAlign w:val="center"/>
          </w:tcPr>
          <w:p w14:paraId="0D386DF7"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Automation and AI Hedged to EUR Index</w:t>
            </w:r>
          </w:p>
        </w:tc>
        <w:tc>
          <w:tcPr>
            <w:tcW w:w="3517" w:type="dxa"/>
            <w:vAlign w:val="center"/>
          </w:tcPr>
          <w:p w14:paraId="0D386DF8" w14:textId="77777777" w:rsidR="00E26552" w:rsidRDefault="008C2D0B">
            <w:pPr>
              <w:rPr>
                <w:sz w:val="16"/>
                <w:szCs w:val="16"/>
              </w:rPr>
            </w:pPr>
            <w:r>
              <w:rPr>
                <w:sz w:val="16"/>
                <w:szCs w:val="16"/>
              </w:rPr>
              <w:t>8:00am to 4:30pm Eastern (USA) time</w:t>
            </w:r>
          </w:p>
        </w:tc>
      </w:tr>
      <w:tr w:rsidR="00E26552" w14:paraId="0D386DFC" w14:textId="77777777">
        <w:tc>
          <w:tcPr>
            <w:tcW w:w="5548" w:type="dxa"/>
            <w:vAlign w:val="center"/>
          </w:tcPr>
          <w:p w14:paraId="0D386DFA"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Robotics, Automation and AI Hedged to GBP Index</w:t>
            </w:r>
          </w:p>
        </w:tc>
        <w:tc>
          <w:tcPr>
            <w:tcW w:w="3517" w:type="dxa"/>
            <w:vAlign w:val="center"/>
          </w:tcPr>
          <w:p w14:paraId="0D386DFB" w14:textId="77777777" w:rsidR="00E26552" w:rsidRDefault="008C2D0B">
            <w:pPr>
              <w:rPr>
                <w:sz w:val="16"/>
                <w:szCs w:val="16"/>
              </w:rPr>
            </w:pPr>
            <w:r>
              <w:rPr>
                <w:sz w:val="16"/>
                <w:szCs w:val="16"/>
              </w:rPr>
              <w:t>8:00am to 4</w:t>
            </w:r>
            <w:r>
              <w:rPr>
                <w:sz w:val="16"/>
                <w:szCs w:val="16"/>
              </w:rPr>
              <w:t>:30pm, London (UK) time</w:t>
            </w:r>
          </w:p>
        </w:tc>
      </w:tr>
      <w:tr w:rsidR="00E26552" w14:paraId="0D386DFE" w14:textId="77777777">
        <w:trPr>
          <w:trHeight w:hRule="exact" w:val="315"/>
        </w:trPr>
        <w:tc>
          <w:tcPr>
            <w:tcW w:w="0" w:type="auto"/>
            <w:gridSpan w:val="2"/>
            <w:shd w:val="clear" w:color="auto" w:fill="F2F2F2" w:themeFill="background1" w:themeFillShade="F2"/>
            <w:vAlign w:val="center"/>
          </w:tcPr>
          <w:p w14:paraId="0D386DFD" w14:textId="77777777" w:rsidR="00E26552" w:rsidRDefault="008C2D0B">
            <w:pPr>
              <w:rPr>
                <w:sz w:val="16"/>
                <w:szCs w:val="16"/>
              </w:rPr>
            </w:pPr>
            <w:r>
              <w:rPr>
                <w:b/>
                <w:sz w:val="16"/>
                <w:szCs w:val="16"/>
              </w:rPr>
              <w:t>ROBO GLOBAL</w:t>
            </w:r>
            <w:r>
              <w:rPr>
                <w:b/>
                <w:sz w:val="16"/>
                <w:szCs w:val="16"/>
                <w:vertAlign w:val="superscript"/>
              </w:rPr>
              <w:t>®</w:t>
            </w:r>
            <w:r>
              <w:rPr>
                <w:b/>
                <w:sz w:val="16"/>
                <w:szCs w:val="16"/>
              </w:rPr>
              <w:t xml:space="preserve"> REGIONAL INDEX SERIES</w:t>
            </w:r>
          </w:p>
        </w:tc>
      </w:tr>
      <w:tr w:rsidR="00E26552" w14:paraId="0D386E01" w14:textId="77777777">
        <w:tc>
          <w:tcPr>
            <w:tcW w:w="5548" w:type="dxa"/>
            <w:vAlign w:val="center"/>
          </w:tcPr>
          <w:p w14:paraId="0D386DFF" w14:textId="77777777" w:rsidR="00E26552" w:rsidRDefault="008C2D0B">
            <w:pPr>
              <w:rPr>
                <w:b/>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North America Index</w:t>
            </w:r>
          </w:p>
        </w:tc>
        <w:tc>
          <w:tcPr>
            <w:tcW w:w="3517" w:type="dxa"/>
            <w:vAlign w:val="center"/>
          </w:tcPr>
          <w:p w14:paraId="0D386E00" w14:textId="77777777" w:rsidR="00E26552" w:rsidRDefault="008C2D0B">
            <w:pPr>
              <w:rPr>
                <w:b/>
                <w:sz w:val="16"/>
                <w:szCs w:val="16"/>
              </w:rPr>
            </w:pPr>
            <w:r>
              <w:rPr>
                <w:sz w:val="16"/>
                <w:szCs w:val="16"/>
              </w:rPr>
              <w:t>8:00am to 4:30pm Eastern (USA) time</w:t>
            </w:r>
          </w:p>
        </w:tc>
      </w:tr>
      <w:tr w:rsidR="00E26552" w14:paraId="0D386E04" w14:textId="77777777">
        <w:tc>
          <w:tcPr>
            <w:tcW w:w="5548" w:type="dxa"/>
            <w:vAlign w:val="center"/>
          </w:tcPr>
          <w:p w14:paraId="0D386E02"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World ex-North America Index</w:t>
            </w:r>
          </w:p>
        </w:tc>
        <w:tc>
          <w:tcPr>
            <w:tcW w:w="3517" w:type="dxa"/>
            <w:vAlign w:val="center"/>
          </w:tcPr>
          <w:p w14:paraId="0D386E03" w14:textId="77777777" w:rsidR="00E26552" w:rsidRDefault="008C2D0B">
            <w:pPr>
              <w:rPr>
                <w:sz w:val="16"/>
                <w:szCs w:val="16"/>
              </w:rPr>
            </w:pPr>
            <w:r>
              <w:rPr>
                <w:sz w:val="16"/>
                <w:szCs w:val="16"/>
              </w:rPr>
              <w:t xml:space="preserve">8:00am London (UK) time </w:t>
            </w:r>
            <w:r>
              <w:rPr>
                <w:sz w:val="16"/>
                <w:szCs w:val="16"/>
              </w:rPr>
              <w:t>to 4:30pm Eastern (USA) time</w:t>
            </w:r>
          </w:p>
        </w:tc>
      </w:tr>
      <w:tr w:rsidR="00E26552" w14:paraId="0D386E07" w14:textId="77777777">
        <w:tc>
          <w:tcPr>
            <w:tcW w:w="5548" w:type="dxa"/>
            <w:vAlign w:val="center"/>
          </w:tcPr>
          <w:p w14:paraId="0D386E05"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EMEA Index</w:t>
            </w:r>
          </w:p>
        </w:tc>
        <w:tc>
          <w:tcPr>
            <w:tcW w:w="3517" w:type="dxa"/>
            <w:vAlign w:val="center"/>
          </w:tcPr>
          <w:p w14:paraId="0D386E06" w14:textId="77777777" w:rsidR="00E26552" w:rsidRDefault="008C2D0B">
            <w:pPr>
              <w:rPr>
                <w:sz w:val="16"/>
                <w:szCs w:val="16"/>
              </w:rPr>
            </w:pPr>
            <w:r>
              <w:rPr>
                <w:sz w:val="16"/>
                <w:szCs w:val="16"/>
              </w:rPr>
              <w:t>8:00am London (UK) time to 4:30pm Eastern (USA) time</w:t>
            </w:r>
          </w:p>
        </w:tc>
      </w:tr>
      <w:tr w:rsidR="00E26552" w14:paraId="0D386E0A" w14:textId="77777777">
        <w:tc>
          <w:tcPr>
            <w:tcW w:w="5548" w:type="dxa"/>
            <w:vAlign w:val="center"/>
          </w:tcPr>
          <w:p w14:paraId="0D386E08"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Automation and AI</w:t>
            </w:r>
            <w:r>
              <w:rPr>
                <w:sz w:val="16"/>
                <w:szCs w:val="16"/>
                <w:vertAlign w:val="superscript"/>
              </w:rPr>
              <w:t xml:space="preserve"> </w:t>
            </w:r>
            <w:r>
              <w:rPr>
                <w:sz w:val="16"/>
                <w:szCs w:val="16"/>
              </w:rPr>
              <w:t>Japan Index</w:t>
            </w:r>
          </w:p>
        </w:tc>
        <w:tc>
          <w:tcPr>
            <w:tcW w:w="3517" w:type="dxa"/>
            <w:vAlign w:val="center"/>
          </w:tcPr>
          <w:p w14:paraId="0D386E09" w14:textId="77777777" w:rsidR="00E26552" w:rsidRDefault="008C2D0B">
            <w:pPr>
              <w:rPr>
                <w:sz w:val="16"/>
                <w:szCs w:val="16"/>
              </w:rPr>
            </w:pPr>
            <w:r>
              <w:rPr>
                <w:sz w:val="16"/>
                <w:szCs w:val="16"/>
              </w:rPr>
              <w:t>9:00am to 3:00pm Tokyo (Japan) time</w:t>
            </w:r>
          </w:p>
        </w:tc>
      </w:tr>
      <w:tr w:rsidR="00E26552" w14:paraId="0D386E0D" w14:textId="77777777">
        <w:tc>
          <w:tcPr>
            <w:tcW w:w="5548" w:type="dxa"/>
            <w:vAlign w:val="center"/>
          </w:tcPr>
          <w:p w14:paraId="0D386E0B" w14:textId="77777777" w:rsidR="00E26552" w:rsidRDefault="008C2D0B">
            <w:pPr>
              <w:rPr>
                <w:sz w:val="16"/>
                <w:szCs w:val="16"/>
              </w:rPr>
            </w:pPr>
            <w:r>
              <w:rPr>
                <w:sz w:val="16"/>
                <w:szCs w:val="16"/>
              </w:rPr>
              <w:t>ROBO Global</w:t>
            </w:r>
            <w:r>
              <w:rPr>
                <w:sz w:val="16"/>
                <w:szCs w:val="16"/>
                <w:vertAlign w:val="superscript"/>
              </w:rPr>
              <w:t xml:space="preserve">® </w:t>
            </w:r>
            <w:r>
              <w:rPr>
                <w:sz w:val="16"/>
                <w:szCs w:val="16"/>
              </w:rPr>
              <w:t>Robotics, Automat</w:t>
            </w:r>
            <w:r>
              <w:rPr>
                <w:sz w:val="16"/>
                <w:szCs w:val="16"/>
              </w:rPr>
              <w:t>ion and AI</w:t>
            </w:r>
            <w:r>
              <w:rPr>
                <w:sz w:val="16"/>
                <w:szCs w:val="16"/>
                <w:vertAlign w:val="superscript"/>
              </w:rPr>
              <w:t xml:space="preserve"> </w:t>
            </w:r>
            <w:r>
              <w:rPr>
                <w:sz w:val="16"/>
                <w:szCs w:val="16"/>
              </w:rPr>
              <w:t>Asia Index</w:t>
            </w:r>
          </w:p>
        </w:tc>
        <w:tc>
          <w:tcPr>
            <w:tcW w:w="3517" w:type="dxa"/>
            <w:vAlign w:val="center"/>
          </w:tcPr>
          <w:p w14:paraId="0D386E0C" w14:textId="77777777" w:rsidR="00E26552" w:rsidRDefault="008C2D0B">
            <w:pPr>
              <w:rPr>
                <w:sz w:val="16"/>
                <w:szCs w:val="16"/>
              </w:rPr>
            </w:pPr>
            <w:r>
              <w:rPr>
                <w:sz w:val="16"/>
                <w:szCs w:val="16"/>
              </w:rPr>
              <w:t>8:00am London (UK) time to 4:30pm Eastern (USA) time</w:t>
            </w:r>
          </w:p>
        </w:tc>
      </w:tr>
      <w:tr w:rsidR="00E26552" w14:paraId="0D386E10" w14:textId="77777777">
        <w:tc>
          <w:tcPr>
            <w:tcW w:w="5548" w:type="dxa"/>
            <w:vAlign w:val="center"/>
          </w:tcPr>
          <w:p w14:paraId="0D386E0E" w14:textId="77777777" w:rsidR="00E26552" w:rsidRDefault="008C2D0B">
            <w:pPr>
              <w:rPr>
                <w:sz w:val="16"/>
                <w:szCs w:val="16"/>
              </w:rPr>
            </w:pPr>
            <w:r>
              <w:rPr>
                <w:sz w:val="16"/>
                <w:szCs w:val="16"/>
              </w:rPr>
              <w:t>ROBO Global</w:t>
            </w:r>
            <w:r>
              <w:rPr>
                <w:sz w:val="16"/>
                <w:szCs w:val="16"/>
                <w:vertAlign w:val="superscript"/>
              </w:rPr>
              <w:t>®</w:t>
            </w:r>
            <w:r>
              <w:rPr>
                <w:sz w:val="16"/>
                <w:szCs w:val="16"/>
              </w:rPr>
              <w:t xml:space="preserve"> Japan Robotics, Automation and AI UCITS Index</w:t>
            </w:r>
          </w:p>
        </w:tc>
        <w:tc>
          <w:tcPr>
            <w:tcW w:w="3517" w:type="dxa"/>
            <w:vAlign w:val="center"/>
          </w:tcPr>
          <w:p w14:paraId="0D386E0F" w14:textId="77777777" w:rsidR="00E26552" w:rsidRDefault="008C2D0B">
            <w:pPr>
              <w:rPr>
                <w:sz w:val="16"/>
                <w:szCs w:val="16"/>
              </w:rPr>
            </w:pPr>
            <w:r>
              <w:rPr>
                <w:sz w:val="16"/>
                <w:szCs w:val="16"/>
              </w:rPr>
              <w:t>8:00am to 4:30pm, London (UK) time</w:t>
            </w:r>
          </w:p>
        </w:tc>
      </w:tr>
    </w:tbl>
    <w:p w14:paraId="0D386E11" w14:textId="77777777" w:rsidR="00E26552" w:rsidRDefault="008C2D0B">
      <w:pPr>
        <w:pStyle w:val="Heading1"/>
      </w:pPr>
      <w:bookmarkStart w:id="3733" w:name="_Toc520793600"/>
      <w:bookmarkStart w:id="3734" w:name="_Toc522772469"/>
      <w:bookmarkEnd w:id="3733"/>
      <w:r>
        <w:t>ROBO Global</w:t>
      </w:r>
      <w:r>
        <w:rPr>
          <w:vertAlign w:val="superscript"/>
        </w:rPr>
        <w:t>®</w:t>
      </w:r>
      <w:r>
        <w:t xml:space="preserve"> Artificial Intelligence Index Series</w:t>
      </w:r>
      <w:bookmarkEnd w:id="3734"/>
    </w:p>
    <w:p w14:paraId="0D386E12" w14:textId="77777777" w:rsidR="00E26552" w:rsidRDefault="008C2D0B">
      <w:pPr>
        <w:pStyle w:val="Heading2"/>
      </w:pPr>
      <w:bookmarkStart w:id="3735" w:name="_Toc522772470"/>
      <w:r>
        <w:t>Index Series Description</w:t>
      </w:r>
      <w:bookmarkEnd w:id="3735"/>
    </w:p>
    <w:p w14:paraId="0D386E13" w14:textId="77777777" w:rsidR="00E26552" w:rsidRDefault="008C2D0B">
      <w:pPr>
        <w:pStyle w:val="ListParagraph"/>
      </w:pPr>
      <w:r>
        <w:t>The ROBO Global</w:t>
      </w:r>
      <w:r>
        <w:rPr>
          <w:vertAlign w:val="superscript"/>
        </w:rPr>
        <w:t>®</w:t>
      </w:r>
      <w:r>
        <w:t xml:space="preserve"> Artificial Intelligence Index Series’ objective is to provide investors with comprehensive, transparent and diversified benchmarks representing the global value chain of Artifi</w:t>
      </w:r>
      <w:r>
        <w:t>cial Intelligence technologies. The indices are designed and maintained by ROBO Global</w:t>
      </w:r>
      <w:r>
        <w:rPr>
          <w:vertAlign w:val="superscript"/>
        </w:rPr>
        <w:t>®</w:t>
      </w:r>
      <w:r>
        <w:t xml:space="preserve"> LLC. </w:t>
      </w:r>
    </w:p>
    <w:p w14:paraId="0D386E14" w14:textId="77777777" w:rsidR="00E26552" w:rsidRDefault="008C2D0B">
      <w:pPr>
        <w:pStyle w:val="ListParagraph"/>
      </w:pPr>
      <w:r>
        <w:lastRenderedPageBreak/>
        <w:t>The ROBO Global</w:t>
      </w:r>
      <w:r>
        <w:rPr>
          <w:vertAlign w:val="superscript"/>
        </w:rPr>
        <w:t>®</w:t>
      </w:r>
      <w:r>
        <w:t xml:space="preserve"> Industry Classification is used within this index series to identify sub-sectors of high relevance and high growth to the Artificial Intelligence</w:t>
      </w:r>
      <w:r>
        <w:t xml:space="preserve"> Industry. The Industry Classification will expand over time. </w:t>
      </w:r>
    </w:p>
    <w:p w14:paraId="0D386E15" w14:textId="77777777" w:rsidR="00E26552" w:rsidRDefault="008C2D0B">
      <w:pPr>
        <w:pStyle w:val="ListParagraph"/>
      </w:pPr>
      <w:r>
        <w:t xml:space="preserve">The index series comprises the following indices: </w:t>
      </w:r>
    </w:p>
    <w:tbl>
      <w:tblPr>
        <w:tblStyle w:val="TableGrid0"/>
        <w:tblW w:w="0" w:type="auto"/>
        <w:tblInd w:w="567" w:type="dxa"/>
        <w:tblLayout w:type="fixed"/>
        <w:tblLook w:val="04A0" w:firstRow="1" w:lastRow="0" w:firstColumn="1" w:lastColumn="0" w:noHBand="0" w:noVBand="1"/>
      </w:tblPr>
      <w:tblGrid>
        <w:gridCol w:w="2557"/>
        <w:gridCol w:w="1134"/>
        <w:gridCol w:w="708"/>
        <w:gridCol w:w="1560"/>
        <w:gridCol w:w="1134"/>
        <w:gridCol w:w="1274"/>
      </w:tblGrid>
      <w:tr w:rsidR="00E26552" w14:paraId="0D386E1C" w14:textId="77777777">
        <w:trPr>
          <w:trHeight w:val="700"/>
        </w:trPr>
        <w:tc>
          <w:tcPr>
            <w:tcW w:w="2557" w:type="dxa"/>
            <w:vAlign w:val="center"/>
          </w:tcPr>
          <w:p w14:paraId="0D386E16" w14:textId="77777777" w:rsidR="00E26552" w:rsidRDefault="008C2D0B">
            <w:pPr>
              <w:rPr>
                <w:b/>
                <w:sz w:val="18"/>
                <w:szCs w:val="18"/>
              </w:rPr>
            </w:pPr>
            <w:r>
              <w:rPr>
                <w:b/>
                <w:sz w:val="18"/>
                <w:szCs w:val="18"/>
              </w:rPr>
              <w:t>Index</w:t>
            </w:r>
          </w:p>
        </w:tc>
        <w:tc>
          <w:tcPr>
            <w:tcW w:w="1134" w:type="dxa"/>
            <w:vAlign w:val="center"/>
          </w:tcPr>
          <w:p w14:paraId="0D386E17" w14:textId="77777777" w:rsidR="00E26552" w:rsidRDefault="008C2D0B">
            <w:pPr>
              <w:rPr>
                <w:b/>
                <w:sz w:val="18"/>
                <w:szCs w:val="18"/>
              </w:rPr>
            </w:pPr>
            <w:r>
              <w:rPr>
                <w:b/>
                <w:sz w:val="18"/>
                <w:szCs w:val="18"/>
              </w:rPr>
              <w:t>Calculation Method</w:t>
            </w:r>
          </w:p>
        </w:tc>
        <w:tc>
          <w:tcPr>
            <w:tcW w:w="708" w:type="dxa"/>
            <w:vAlign w:val="center"/>
          </w:tcPr>
          <w:p w14:paraId="0D386E18" w14:textId="77777777" w:rsidR="00E26552" w:rsidRDefault="008C2D0B">
            <w:pPr>
              <w:rPr>
                <w:b/>
                <w:sz w:val="18"/>
                <w:szCs w:val="18"/>
              </w:rPr>
            </w:pPr>
            <w:r>
              <w:rPr>
                <w:b/>
                <w:sz w:val="18"/>
                <w:szCs w:val="18"/>
              </w:rPr>
              <w:t xml:space="preserve">Calc. </w:t>
            </w:r>
            <w:proofErr w:type="spellStart"/>
            <w:r>
              <w:rPr>
                <w:b/>
                <w:sz w:val="18"/>
                <w:szCs w:val="18"/>
              </w:rPr>
              <w:t>Curr</w:t>
            </w:r>
            <w:proofErr w:type="spellEnd"/>
            <w:r>
              <w:rPr>
                <w:b/>
                <w:sz w:val="18"/>
                <w:szCs w:val="18"/>
              </w:rPr>
              <w:t xml:space="preserve">. </w:t>
            </w:r>
          </w:p>
        </w:tc>
        <w:tc>
          <w:tcPr>
            <w:tcW w:w="1560" w:type="dxa"/>
            <w:vAlign w:val="center"/>
          </w:tcPr>
          <w:p w14:paraId="0D386E19" w14:textId="77777777" w:rsidR="00E26552" w:rsidRDefault="008C2D0B">
            <w:pPr>
              <w:rPr>
                <w:b/>
                <w:sz w:val="18"/>
                <w:szCs w:val="18"/>
              </w:rPr>
            </w:pPr>
            <w:r>
              <w:rPr>
                <w:b/>
                <w:sz w:val="18"/>
                <w:szCs w:val="18"/>
              </w:rPr>
              <w:t>Symbol / ISIN</w:t>
            </w:r>
          </w:p>
        </w:tc>
        <w:tc>
          <w:tcPr>
            <w:tcW w:w="1134" w:type="dxa"/>
            <w:vAlign w:val="center"/>
          </w:tcPr>
          <w:p w14:paraId="0D386E1A" w14:textId="77777777" w:rsidR="00E26552" w:rsidRDefault="008C2D0B">
            <w:pPr>
              <w:rPr>
                <w:b/>
                <w:sz w:val="18"/>
                <w:szCs w:val="18"/>
              </w:rPr>
            </w:pPr>
            <w:r>
              <w:rPr>
                <w:b/>
                <w:sz w:val="18"/>
                <w:szCs w:val="18"/>
              </w:rPr>
              <w:t>History</w:t>
            </w:r>
          </w:p>
        </w:tc>
        <w:tc>
          <w:tcPr>
            <w:tcW w:w="1274" w:type="dxa"/>
            <w:vAlign w:val="center"/>
          </w:tcPr>
          <w:p w14:paraId="0D386E1B" w14:textId="77777777" w:rsidR="00E26552" w:rsidRDefault="008C2D0B">
            <w:pPr>
              <w:rPr>
                <w:b/>
                <w:sz w:val="18"/>
                <w:szCs w:val="18"/>
              </w:rPr>
            </w:pPr>
            <w:r>
              <w:rPr>
                <w:b/>
                <w:sz w:val="18"/>
                <w:szCs w:val="18"/>
              </w:rPr>
              <w:t>Live Calculation</w:t>
            </w:r>
          </w:p>
        </w:tc>
      </w:tr>
      <w:tr w:rsidR="00E26552" w14:paraId="0D386E24" w14:textId="77777777">
        <w:trPr>
          <w:trHeight w:val="272"/>
        </w:trPr>
        <w:tc>
          <w:tcPr>
            <w:tcW w:w="2557" w:type="dxa"/>
            <w:vMerge w:val="restart"/>
            <w:vAlign w:val="center"/>
          </w:tcPr>
          <w:p w14:paraId="0D386E1D" w14:textId="77777777" w:rsidR="00E26552" w:rsidRDefault="008C2D0B">
            <w:pPr>
              <w:rPr>
                <w:sz w:val="18"/>
                <w:szCs w:val="18"/>
              </w:rPr>
            </w:pPr>
            <w:r>
              <w:rPr>
                <w:sz w:val="18"/>
              </w:rPr>
              <w:t>ROBO Global</w:t>
            </w:r>
            <w:r>
              <w:rPr>
                <w:sz w:val="18"/>
                <w:vertAlign w:val="superscript"/>
              </w:rPr>
              <w:t>®</w:t>
            </w:r>
            <w:r>
              <w:rPr>
                <w:sz w:val="18"/>
              </w:rPr>
              <w:t xml:space="preserve"> </w:t>
            </w:r>
            <w:r>
              <w:rPr>
                <w:sz w:val="18"/>
                <w:szCs w:val="18"/>
              </w:rPr>
              <w:t xml:space="preserve">Artificial Intelligence Index  </w:t>
            </w:r>
          </w:p>
          <w:p w14:paraId="0D386E1E" w14:textId="77777777" w:rsidR="00E26552" w:rsidRDefault="00E26552">
            <w:pPr>
              <w:rPr>
                <w:sz w:val="18"/>
                <w:szCs w:val="18"/>
              </w:rPr>
            </w:pPr>
          </w:p>
        </w:tc>
        <w:tc>
          <w:tcPr>
            <w:tcW w:w="1134" w:type="dxa"/>
            <w:vMerge w:val="restart"/>
            <w:vAlign w:val="center"/>
          </w:tcPr>
          <w:p w14:paraId="0D386E1F" w14:textId="77777777" w:rsidR="00E26552" w:rsidRDefault="008C2D0B">
            <w:pPr>
              <w:rPr>
                <w:sz w:val="18"/>
                <w:szCs w:val="18"/>
              </w:rPr>
            </w:pPr>
            <w:r>
              <w:rPr>
                <w:sz w:val="18"/>
                <w:szCs w:val="18"/>
              </w:rPr>
              <w:t>Price Return</w:t>
            </w:r>
          </w:p>
        </w:tc>
        <w:tc>
          <w:tcPr>
            <w:tcW w:w="708" w:type="dxa"/>
            <w:vMerge w:val="restart"/>
            <w:vAlign w:val="center"/>
          </w:tcPr>
          <w:p w14:paraId="0D386E20" w14:textId="77777777" w:rsidR="00E26552" w:rsidRDefault="008C2D0B">
            <w:pPr>
              <w:rPr>
                <w:sz w:val="18"/>
                <w:szCs w:val="18"/>
              </w:rPr>
            </w:pPr>
            <w:r>
              <w:rPr>
                <w:sz w:val="18"/>
                <w:szCs w:val="18"/>
              </w:rPr>
              <w:t xml:space="preserve">USD </w:t>
            </w:r>
          </w:p>
        </w:tc>
        <w:tc>
          <w:tcPr>
            <w:tcW w:w="1560" w:type="dxa"/>
            <w:tcBorders>
              <w:top w:val="single" w:sz="4" w:space="0" w:color="auto"/>
              <w:left w:val="nil"/>
              <w:bottom w:val="single" w:sz="4" w:space="0" w:color="auto"/>
            </w:tcBorders>
            <w:vAlign w:val="center"/>
          </w:tcPr>
          <w:p w14:paraId="0D386E21" w14:textId="77777777" w:rsidR="00E26552" w:rsidRDefault="008C2D0B">
            <w:pPr>
              <w:rPr>
                <w:sz w:val="18"/>
                <w:szCs w:val="18"/>
              </w:rPr>
            </w:pPr>
            <w:r>
              <w:rPr>
                <w:sz w:val="18"/>
                <w:szCs w:val="18"/>
              </w:rPr>
              <w:t>.ROBOAI</w:t>
            </w:r>
          </w:p>
        </w:tc>
        <w:tc>
          <w:tcPr>
            <w:tcW w:w="1134" w:type="dxa"/>
            <w:vMerge w:val="restart"/>
            <w:vAlign w:val="center"/>
          </w:tcPr>
          <w:p w14:paraId="0D386E22" w14:textId="77777777" w:rsidR="00E26552" w:rsidRDefault="008C2D0B">
            <w:pPr>
              <w:rPr>
                <w:bCs/>
                <w:sz w:val="18"/>
                <w:szCs w:val="18"/>
                <w:lang w:val="en-US"/>
              </w:rPr>
            </w:pPr>
            <w:r>
              <w:rPr>
                <w:bCs/>
                <w:sz w:val="18"/>
                <w:szCs w:val="18"/>
                <w:lang w:val="en-US"/>
              </w:rPr>
              <w:t>Contact ROBO Global</w:t>
            </w:r>
            <w:r>
              <w:rPr>
                <w:bCs/>
                <w:sz w:val="18"/>
                <w:szCs w:val="18"/>
                <w:vertAlign w:val="superscript"/>
                <w:lang w:val="en-US"/>
              </w:rPr>
              <w:t>®</w:t>
            </w:r>
          </w:p>
        </w:tc>
        <w:tc>
          <w:tcPr>
            <w:tcW w:w="1274" w:type="dxa"/>
            <w:vMerge w:val="restart"/>
            <w:vAlign w:val="center"/>
          </w:tcPr>
          <w:p w14:paraId="0D386E23" w14:textId="77777777" w:rsidR="00E26552" w:rsidRDefault="008C2D0B">
            <w:pPr>
              <w:rPr>
                <w:bCs/>
                <w:sz w:val="18"/>
                <w:szCs w:val="18"/>
                <w:lang w:val="en-US"/>
              </w:rPr>
            </w:pPr>
            <w:r>
              <w:rPr>
                <w:bCs/>
                <w:sz w:val="18"/>
                <w:szCs w:val="18"/>
                <w:lang w:val="en-US"/>
              </w:rPr>
              <w:t>22.08.2018</w:t>
            </w:r>
          </w:p>
        </w:tc>
      </w:tr>
      <w:tr w:rsidR="00E26552" w14:paraId="0D386E2B" w14:textId="77777777">
        <w:trPr>
          <w:trHeight w:val="276"/>
        </w:trPr>
        <w:tc>
          <w:tcPr>
            <w:tcW w:w="2557" w:type="dxa"/>
            <w:vMerge/>
            <w:vAlign w:val="center"/>
          </w:tcPr>
          <w:p w14:paraId="0D386E25" w14:textId="77777777" w:rsidR="00E26552" w:rsidRDefault="00E26552">
            <w:pPr>
              <w:rPr>
                <w:sz w:val="18"/>
                <w:szCs w:val="18"/>
              </w:rPr>
            </w:pPr>
          </w:p>
        </w:tc>
        <w:tc>
          <w:tcPr>
            <w:tcW w:w="1134" w:type="dxa"/>
            <w:vMerge/>
            <w:vAlign w:val="center"/>
          </w:tcPr>
          <w:p w14:paraId="0D386E26" w14:textId="77777777" w:rsidR="00E26552" w:rsidRDefault="00E26552">
            <w:pPr>
              <w:rPr>
                <w:sz w:val="18"/>
                <w:szCs w:val="18"/>
              </w:rPr>
            </w:pPr>
          </w:p>
        </w:tc>
        <w:tc>
          <w:tcPr>
            <w:tcW w:w="708" w:type="dxa"/>
            <w:vMerge/>
            <w:vAlign w:val="center"/>
          </w:tcPr>
          <w:p w14:paraId="0D386E27" w14:textId="77777777" w:rsidR="00E26552" w:rsidRDefault="00E26552">
            <w:pPr>
              <w:rPr>
                <w:sz w:val="18"/>
                <w:szCs w:val="18"/>
              </w:rPr>
            </w:pPr>
          </w:p>
        </w:tc>
        <w:tc>
          <w:tcPr>
            <w:tcW w:w="1560" w:type="dxa"/>
            <w:tcBorders>
              <w:top w:val="single" w:sz="4" w:space="0" w:color="auto"/>
              <w:left w:val="nil"/>
              <w:bottom w:val="single" w:sz="4" w:space="0" w:color="auto"/>
            </w:tcBorders>
            <w:vAlign w:val="center"/>
          </w:tcPr>
          <w:p w14:paraId="0D386E28" w14:textId="77777777" w:rsidR="00E26552" w:rsidRDefault="008C2D0B">
            <w:pPr>
              <w:rPr>
                <w:bCs/>
                <w:sz w:val="18"/>
                <w:szCs w:val="18"/>
                <w:lang w:val="en-US"/>
              </w:rPr>
            </w:pPr>
            <w:r>
              <w:rPr>
                <w:bCs/>
                <w:sz w:val="18"/>
                <w:szCs w:val="18"/>
                <w:lang w:val="en-US"/>
              </w:rPr>
              <w:t>DE000SLA5YV8</w:t>
            </w:r>
          </w:p>
        </w:tc>
        <w:tc>
          <w:tcPr>
            <w:tcW w:w="1134" w:type="dxa"/>
            <w:vMerge/>
            <w:vAlign w:val="center"/>
          </w:tcPr>
          <w:p w14:paraId="0D386E29" w14:textId="77777777" w:rsidR="00E26552" w:rsidRDefault="00E26552">
            <w:pPr>
              <w:rPr>
                <w:bCs/>
                <w:sz w:val="18"/>
                <w:szCs w:val="18"/>
                <w:lang w:val="en-US"/>
              </w:rPr>
            </w:pPr>
          </w:p>
        </w:tc>
        <w:tc>
          <w:tcPr>
            <w:tcW w:w="1274" w:type="dxa"/>
            <w:vMerge/>
            <w:vAlign w:val="center"/>
          </w:tcPr>
          <w:p w14:paraId="0D386E2A" w14:textId="77777777" w:rsidR="00E26552" w:rsidRDefault="00E26552">
            <w:pPr>
              <w:rPr>
                <w:bCs/>
                <w:sz w:val="18"/>
                <w:szCs w:val="18"/>
                <w:lang w:val="en-US"/>
              </w:rPr>
            </w:pPr>
          </w:p>
        </w:tc>
      </w:tr>
      <w:tr w:rsidR="00E26552" w14:paraId="0D386E32" w14:textId="77777777">
        <w:trPr>
          <w:trHeight w:val="274"/>
        </w:trPr>
        <w:tc>
          <w:tcPr>
            <w:tcW w:w="2557" w:type="dxa"/>
            <w:vMerge/>
            <w:vAlign w:val="center"/>
          </w:tcPr>
          <w:p w14:paraId="0D386E2C" w14:textId="77777777" w:rsidR="00E26552" w:rsidRDefault="00E26552">
            <w:pPr>
              <w:rPr>
                <w:sz w:val="18"/>
                <w:szCs w:val="18"/>
              </w:rPr>
            </w:pPr>
          </w:p>
        </w:tc>
        <w:tc>
          <w:tcPr>
            <w:tcW w:w="1134" w:type="dxa"/>
            <w:vMerge w:val="restart"/>
            <w:vAlign w:val="center"/>
          </w:tcPr>
          <w:p w14:paraId="0D386E2D" w14:textId="77777777" w:rsidR="00E26552" w:rsidRDefault="008C2D0B">
            <w:pPr>
              <w:rPr>
                <w:sz w:val="18"/>
                <w:szCs w:val="18"/>
              </w:rPr>
            </w:pPr>
            <w:r>
              <w:rPr>
                <w:sz w:val="18"/>
                <w:szCs w:val="18"/>
              </w:rPr>
              <w:t>Net Total Return</w:t>
            </w:r>
          </w:p>
        </w:tc>
        <w:tc>
          <w:tcPr>
            <w:tcW w:w="708" w:type="dxa"/>
            <w:vMerge w:val="restart"/>
            <w:vAlign w:val="center"/>
          </w:tcPr>
          <w:p w14:paraId="0D386E2E" w14:textId="77777777" w:rsidR="00E26552" w:rsidRDefault="008C2D0B">
            <w:pPr>
              <w:rPr>
                <w:sz w:val="18"/>
                <w:szCs w:val="18"/>
              </w:rPr>
            </w:pPr>
            <w:r>
              <w:rPr>
                <w:sz w:val="18"/>
                <w:szCs w:val="18"/>
              </w:rPr>
              <w:t xml:space="preserve">USD </w:t>
            </w:r>
          </w:p>
        </w:tc>
        <w:tc>
          <w:tcPr>
            <w:tcW w:w="1560" w:type="dxa"/>
            <w:tcBorders>
              <w:top w:val="single" w:sz="4" w:space="0" w:color="auto"/>
              <w:left w:val="nil"/>
              <w:bottom w:val="single" w:sz="4" w:space="0" w:color="auto"/>
            </w:tcBorders>
            <w:vAlign w:val="center"/>
          </w:tcPr>
          <w:p w14:paraId="0D386E2F" w14:textId="77777777" w:rsidR="00E26552" w:rsidRDefault="008C2D0B">
            <w:pPr>
              <w:rPr>
                <w:sz w:val="18"/>
                <w:szCs w:val="18"/>
              </w:rPr>
            </w:pPr>
            <w:r>
              <w:rPr>
                <w:sz w:val="18"/>
                <w:szCs w:val="18"/>
              </w:rPr>
              <w:t>.ROBOAITR</w:t>
            </w:r>
          </w:p>
        </w:tc>
        <w:tc>
          <w:tcPr>
            <w:tcW w:w="1134" w:type="dxa"/>
            <w:vMerge w:val="restart"/>
            <w:vAlign w:val="center"/>
          </w:tcPr>
          <w:p w14:paraId="0D386E30" w14:textId="77777777" w:rsidR="00E26552" w:rsidRDefault="008C2D0B">
            <w:pPr>
              <w:rPr>
                <w:bCs/>
                <w:sz w:val="18"/>
                <w:szCs w:val="18"/>
                <w:lang w:val="en-US"/>
              </w:rPr>
            </w:pPr>
            <w:r>
              <w:rPr>
                <w:bCs/>
                <w:sz w:val="18"/>
                <w:szCs w:val="18"/>
                <w:lang w:val="en-US"/>
              </w:rPr>
              <w:t>Contact ROBO Global</w:t>
            </w:r>
            <w:r>
              <w:rPr>
                <w:bCs/>
                <w:sz w:val="18"/>
                <w:szCs w:val="18"/>
                <w:vertAlign w:val="superscript"/>
                <w:lang w:val="en-US"/>
              </w:rPr>
              <w:t>®</w:t>
            </w:r>
          </w:p>
        </w:tc>
        <w:tc>
          <w:tcPr>
            <w:tcW w:w="1274" w:type="dxa"/>
            <w:vMerge w:val="restart"/>
            <w:vAlign w:val="center"/>
          </w:tcPr>
          <w:p w14:paraId="0D386E31" w14:textId="77777777" w:rsidR="00E26552" w:rsidRDefault="008C2D0B">
            <w:pPr>
              <w:rPr>
                <w:bCs/>
                <w:sz w:val="18"/>
                <w:szCs w:val="18"/>
                <w:lang w:val="en-US"/>
              </w:rPr>
            </w:pPr>
            <w:r>
              <w:rPr>
                <w:bCs/>
                <w:sz w:val="18"/>
                <w:szCs w:val="18"/>
                <w:lang w:val="en-US"/>
              </w:rPr>
              <w:t>22.08.2018</w:t>
            </w:r>
          </w:p>
        </w:tc>
      </w:tr>
      <w:tr w:rsidR="00E26552" w14:paraId="0D386E39" w14:textId="77777777">
        <w:trPr>
          <w:trHeight w:val="273"/>
        </w:trPr>
        <w:tc>
          <w:tcPr>
            <w:tcW w:w="2557" w:type="dxa"/>
            <w:vMerge/>
            <w:vAlign w:val="center"/>
          </w:tcPr>
          <w:p w14:paraId="0D386E33" w14:textId="77777777" w:rsidR="00E26552" w:rsidRDefault="00E26552">
            <w:pPr>
              <w:rPr>
                <w:sz w:val="18"/>
                <w:szCs w:val="18"/>
              </w:rPr>
            </w:pPr>
          </w:p>
        </w:tc>
        <w:tc>
          <w:tcPr>
            <w:tcW w:w="1134" w:type="dxa"/>
            <w:vMerge/>
            <w:vAlign w:val="center"/>
          </w:tcPr>
          <w:p w14:paraId="0D386E34" w14:textId="77777777" w:rsidR="00E26552" w:rsidRDefault="00E26552">
            <w:pPr>
              <w:rPr>
                <w:sz w:val="18"/>
                <w:szCs w:val="18"/>
              </w:rPr>
            </w:pPr>
          </w:p>
        </w:tc>
        <w:tc>
          <w:tcPr>
            <w:tcW w:w="708" w:type="dxa"/>
            <w:vMerge/>
            <w:vAlign w:val="center"/>
          </w:tcPr>
          <w:p w14:paraId="0D386E35" w14:textId="77777777" w:rsidR="00E26552" w:rsidRDefault="00E26552">
            <w:pPr>
              <w:rPr>
                <w:sz w:val="18"/>
                <w:szCs w:val="18"/>
              </w:rPr>
            </w:pPr>
          </w:p>
        </w:tc>
        <w:tc>
          <w:tcPr>
            <w:tcW w:w="1560" w:type="dxa"/>
            <w:tcBorders>
              <w:top w:val="single" w:sz="4" w:space="0" w:color="auto"/>
              <w:left w:val="nil"/>
              <w:bottom w:val="single" w:sz="4" w:space="0" w:color="auto"/>
            </w:tcBorders>
            <w:vAlign w:val="center"/>
          </w:tcPr>
          <w:p w14:paraId="0D386E36" w14:textId="77777777" w:rsidR="00E26552" w:rsidRDefault="008C2D0B">
            <w:pPr>
              <w:rPr>
                <w:sz w:val="18"/>
                <w:szCs w:val="18"/>
              </w:rPr>
            </w:pPr>
            <w:r>
              <w:rPr>
                <w:sz w:val="18"/>
                <w:szCs w:val="18"/>
              </w:rPr>
              <w:t>DE000SLA5YW6</w:t>
            </w:r>
          </w:p>
        </w:tc>
        <w:tc>
          <w:tcPr>
            <w:tcW w:w="1134" w:type="dxa"/>
            <w:vMerge/>
            <w:vAlign w:val="center"/>
          </w:tcPr>
          <w:p w14:paraId="0D386E37" w14:textId="77777777" w:rsidR="00E26552" w:rsidRDefault="00E26552">
            <w:pPr>
              <w:rPr>
                <w:bCs/>
                <w:sz w:val="18"/>
                <w:szCs w:val="18"/>
                <w:lang w:val="en-US"/>
              </w:rPr>
            </w:pPr>
          </w:p>
        </w:tc>
        <w:tc>
          <w:tcPr>
            <w:tcW w:w="1274" w:type="dxa"/>
            <w:vMerge/>
            <w:vAlign w:val="center"/>
          </w:tcPr>
          <w:p w14:paraId="0D386E38" w14:textId="77777777" w:rsidR="00E26552" w:rsidRDefault="00E26552">
            <w:pPr>
              <w:rPr>
                <w:bCs/>
                <w:sz w:val="18"/>
                <w:szCs w:val="18"/>
                <w:lang w:val="en-US"/>
              </w:rPr>
            </w:pPr>
          </w:p>
        </w:tc>
      </w:tr>
    </w:tbl>
    <w:p w14:paraId="0D386E3A" w14:textId="77777777" w:rsidR="00E26552" w:rsidRDefault="00E26552">
      <w:pPr>
        <w:ind w:left="567"/>
      </w:pPr>
    </w:p>
    <w:p w14:paraId="0D386E3B" w14:textId="77777777" w:rsidR="00E26552" w:rsidRDefault="008C2D0B">
      <w:pPr>
        <w:pStyle w:val="Heading2"/>
      </w:pPr>
      <w:bookmarkStart w:id="3736" w:name="_Toc522772471"/>
      <w:r>
        <w:t>Index Descriptions</w:t>
      </w:r>
      <w:bookmarkEnd w:id="3736"/>
    </w:p>
    <w:p w14:paraId="0D386E3C" w14:textId="77777777" w:rsidR="00E26552" w:rsidRDefault="008C2D0B">
      <w:pPr>
        <w:pStyle w:val="ListParagraph"/>
      </w:pPr>
      <w:r>
        <w:t xml:space="preserve">ROBOAI and ROBOAITR benchmark </w:t>
      </w:r>
      <w:r>
        <w:t>companies that have a distinct portion of their business and revenue derived from the field of Artificial Intelligence, and the potential to grow within this space through innovation and/or market adoption of their products and/or services.</w:t>
      </w:r>
    </w:p>
    <w:p w14:paraId="0D386E3D" w14:textId="77777777" w:rsidR="00E26552" w:rsidRDefault="008C2D0B">
      <w:pPr>
        <w:pStyle w:val="Heading2"/>
      </w:pPr>
      <w:bookmarkStart w:id="3737" w:name="_Toc522772472"/>
      <w:r>
        <w:t>Review Schedule</w:t>
      </w:r>
      <w:bookmarkEnd w:id="3737"/>
    </w:p>
    <w:p w14:paraId="0D386E3E" w14:textId="77777777" w:rsidR="00E26552" w:rsidRDefault="008C2D0B">
      <w:pPr>
        <w:pStyle w:val="ListParagraph"/>
      </w:pPr>
      <w:r>
        <w:t>The indices in the ROBO Global</w:t>
      </w:r>
      <w:r>
        <w:rPr>
          <w:bCs/>
          <w:sz w:val="18"/>
          <w:szCs w:val="18"/>
          <w:vertAlign w:val="superscript"/>
          <w:lang w:val="en-US"/>
        </w:rPr>
        <w:t>®</w:t>
      </w:r>
      <w:r>
        <w:t xml:space="preserve"> Artificial Intelligence Index Series are reviewed quarterly in March, June, September and December, according to the following schedule:</w:t>
      </w:r>
    </w:p>
    <w:p w14:paraId="0D386E3F" w14:textId="77777777" w:rsidR="00E26552" w:rsidRDefault="008C2D0B">
      <w:pPr>
        <w:pStyle w:val="Bullets"/>
      </w:pPr>
      <w:r>
        <w:t>ROBO Global</w:t>
      </w:r>
      <w:r>
        <w:rPr>
          <w:bCs/>
          <w:sz w:val="18"/>
          <w:szCs w:val="18"/>
          <w:vertAlign w:val="superscript"/>
          <w:lang w:val="en-US"/>
        </w:rPr>
        <w:t>®</w:t>
      </w:r>
      <w:r>
        <w:t xml:space="preserve"> Industry Classifications are fixed two days before the first Friday of Ma</w:t>
      </w:r>
      <w:r>
        <w:t>rch, June, September or December.</w:t>
      </w:r>
    </w:p>
    <w:p w14:paraId="0D386E40" w14:textId="77777777" w:rsidR="00E26552" w:rsidRDefault="008C2D0B">
      <w:pPr>
        <w:pStyle w:val="Bullets"/>
      </w:pPr>
      <w:r>
        <w:t xml:space="preserve">Constituent market data is taken from the close of business on the determination date, which is 14 calendar days before the third Friday of March, June, September or December. </w:t>
      </w:r>
    </w:p>
    <w:p w14:paraId="0D386E41" w14:textId="77777777" w:rsidR="00E26552" w:rsidRDefault="008C2D0B">
      <w:pPr>
        <w:pStyle w:val="Bullets"/>
      </w:pPr>
      <w:r>
        <w:t>Reviews are implemented on the rebalance date</w:t>
      </w:r>
      <w:r>
        <w:t>, which is the third Friday of March, June, September or December.</w:t>
      </w:r>
    </w:p>
    <w:p w14:paraId="0D386E42" w14:textId="77777777" w:rsidR="00E26552" w:rsidRDefault="008C2D0B">
      <w:pPr>
        <w:pStyle w:val="Heading2"/>
      </w:pPr>
      <w:bookmarkStart w:id="3738" w:name="_Toc522772473"/>
      <w:r>
        <w:t>Constituent Selection</w:t>
      </w:r>
      <w:bookmarkEnd w:id="3738"/>
    </w:p>
    <w:p w14:paraId="0D386E43" w14:textId="77777777" w:rsidR="00E26552" w:rsidRDefault="008C2D0B">
      <w:pPr>
        <w:pStyle w:val="ListParagraph"/>
      </w:pPr>
      <w:r>
        <w:t>Stocks classified within the ROBO Global</w:t>
      </w:r>
      <w:r>
        <w:rPr>
          <w:bCs/>
          <w:sz w:val="18"/>
          <w:szCs w:val="18"/>
          <w:vertAlign w:val="superscript"/>
          <w:lang w:val="en-US"/>
        </w:rPr>
        <w:t>®</w:t>
      </w:r>
      <w:r>
        <w:t xml:space="preserve"> Industry Classification as exposed to the Artificial Intelligence theme are given an “AI Score,” comprised of factors represe</w:t>
      </w:r>
      <w:r>
        <w:t>nting the levels of revenue the company receives from Artificial Intelligence activities, levels of investment the firm makes in Artificial Intelligence, and the market positioning of the firm in the Artificial Intelligence universe. Each stock’s “AI Score</w:t>
      </w:r>
      <w:r>
        <w:t>” will range from 1 to 100 and will be reviewed on a regular basis. Each company’s “AI Score” will be provided to the Index Management Committee by the ROBO Global</w:t>
      </w:r>
      <w:r>
        <w:rPr>
          <w:vertAlign w:val="superscript"/>
        </w:rPr>
        <w:t>®</w:t>
      </w:r>
      <w:r>
        <w:t xml:space="preserve"> Industry Classification Committee in advance of each determination date as defined in 9.5.</w:t>
      </w:r>
    </w:p>
    <w:p w14:paraId="0D386E44" w14:textId="77777777" w:rsidR="00E26552" w:rsidRDefault="008C2D0B">
      <w:pPr>
        <w:pStyle w:val="ListParagraph"/>
      </w:pPr>
      <w:r>
        <w:t>Companies whose “AI Score” is greater than or equal to 50, and who meet all other eligibility requirements, are eligible for inclusion in the ROBO Global</w:t>
      </w:r>
      <w:r>
        <w:rPr>
          <w:vertAlign w:val="superscript"/>
        </w:rPr>
        <w:t>®</w:t>
      </w:r>
      <w:r>
        <w:t xml:space="preserve"> Artificial Intelligence Index series.</w:t>
      </w:r>
    </w:p>
    <w:p w14:paraId="0D386E45" w14:textId="77777777" w:rsidR="00E26552" w:rsidRDefault="008C2D0B">
      <w:pPr>
        <w:pStyle w:val="ListParagraph"/>
      </w:pPr>
      <w:r>
        <w:t>The ROBO Global</w:t>
      </w:r>
      <w:r>
        <w:rPr>
          <w:bCs/>
          <w:sz w:val="18"/>
          <w:szCs w:val="18"/>
          <w:vertAlign w:val="superscript"/>
          <w:lang w:val="en-US"/>
        </w:rPr>
        <w:t>®</w:t>
      </w:r>
      <w:r>
        <w:t xml:space="preserve"> Artificial Intelligence Price Index comprises </w:t>
      </w:r>
      <w:r>
        <w:t>a minimum of 50 index constituents. The Index Management Committee retains the right to reduce the eligibility requirements above if fewer than this number are available, until the required number of constituents are eligible.</w:t>
      </w:r>
    </w:p>
    <w:p w14:paraId="0D386E46" w14:textId="77777777" w:rsidR="00E26552" w:rsidRDefault="008C2D0B">
      <w:pPr>
        <w:pStyle w:val="ListParagraph"/>
      </w:pPr>
      <w:r>
        <w:lastRenderedPageBreak/>
        <w:t>The ROBO Global</w:t>
      </w:r>
      <w:r>
        <w:rPr>
          <w:bCs/>
          <w:sz w:val="18"/>
          <w:szCs w:val="18"/>
          <w:vertAlign w:val="superscript"/>
          <w:lang w:val="en-US"/>
        </w:rPr>
        <w:t>®</w:t>
      </w:r>
      <w:r>
        <w:t xml:space="preserve"> Artificial I</w:t>
      </w:r>
      <w:r>
        <w:t>ntelligence Price Index has a maximum of 100 index constituents.</w:t>
      </w:r>
      <w:r>
        <w:rPr>
          <w:rFonts w:eastAsia="Times New Roman"/>
        </w:rPr>
        <w:t xml:space="preserve"> If a greater number are eligible, the relevant number of constituents are selected by order of the highest “AI Score”. </w:t>
      </w:r>
    </w:p>
    <w:p w14:paraId="0D386E47" w14:textId="77777777" w:rsidR="00E26552" w:rsidRDefault="008C2D0B">
      <w:pPr>
        <w:pStyle w:val="ListParagraph"/>
      </w:pPr>
      <w:r>
        <w:t>If the above constraints are met, the ROBO Global</w:t>
      </w:r>
      <w:r>
        <w:rPr>
          <w:bCs/>
          <w:sz w:val="18"/>
          <w:szCs w:val="18"/>
          <w:vertAlign w:val="superscript"/>
          <w:lang w:val="en-US"/>
        </w:rPr>
        <w:t>®</w:t>
      </w:r>
      <w:r>
        <w:t xml:space="preserve"> Artificial Intellige</w:t>
      </w:r>
      <w:r>
        <w:t>nce Price Index comprises all remaining eligible constituents.</w:t>
      </w:r>
    </w:p>
    <w:p w14:paraId="0D386E48" w14:textId="77777777" w:rsidR="00E26552" w:rsidRDefault="00E26552">
      <w:pPr>
        <w:spacing w:after="160" w:line="259" w:lineRule="auto"/>
        <w:rPr>
          <w:rFonts w:cstheme="minorBidi"/>
          <w:lang w:eastAsia="en-US"/>
        </w:rPr>
      </w:pPr>
    </w:p>
    <w:tbl>
      <w:tblPr>
        <w:tblStyle w:val="TableGrid0"/>
        <w:tblW w:w="8500" w:type="dxa"/>
        <w:tblInd w:w="567" w:type="dxa"/>
        <w:tblLayout w:type="fixed"/>
        <w:tblLook w:val="04A0" w:firstRow="1" w:lastRow="0" w:firstColumn="1" w:lastColumn="0" w:noHBand="0" w:noVBand="1"/>
      </w:tblPr>
      <w:tblGrid>
        <w:gridCol w:w="1980"/>
        <w:gridCol w:w="2551"/>
        <w:gridCol w:w="1276"/>
        <w:gridCol w:w="1418"/>
        <w:gridCol w:w="1275"/>
      </w:tblGrid>
      <w:tr w:rsidR="00E26552" w14:paraId="0D386E4E" w14:textId="77777777">
        <w:trPr>
          <w:trHeight w:val="450"/>
        </w:trPr>
        <w:tc>
          <w:tcPr>
            <w:tcW w:w="1980" w:type="dxa"/>
            <w:vMerge w:val="restart"/>
            <w:vAlign w:val="center"/>
          </w:tcPr>
          <w:p w14:paraId="0D386E49" w14:textId="77777777" w:rsidR="00E26552" w:rsidRDefault="008C2D0B">
            <w:pPr>
              <w:rPr>
                <w:b/>
                <w:sz w:val="18"/>
                <w:szCs w:val="18"/>
              </w:rPr>
            </w:pPr>
            <w:r>
              <w:rPr>
                <w:b/>
                <w:sz w:val="18"/>
                <w:szCs w:val="18"/>
              </w:rPr>
              <w:t>Index (Both price &amp; net total return indices)</w:t>
            </w:r>
          </w:p>
        </w:tc>
        <w:tc>
          <w:tcPr>
            <w:tcW w:w="2551" w:type="dxa"/>
            <w:vMerge w:val="restart"/>
            <w:vAlign w:val="center"/>
          </w:tcPr>
          <w:p w14:paraId="0D386E4A" w14:textId="77777777" w:rsidR="00E26552" w:rsidRDefault="008C2D0B">
            <w:pPr>
              <w:rPr>
                <w:b/>
                <w:sz w:val="18"/>
                <w:szCs w:val="18"/>
              </w:rPr>
            </w:pPr>
            <w:r>
              <w:rPr>
                <w:b/>
                <w:sz w:val="18"/>
                <w:szCs w:val="18"/>
              </w:rPr>
              <w:t>Constituent Eligibility</w:t>
            </w:r>
          </w:p>
        </w:tc>
        <w:tc>
          <w:tcPr>
            <w:tcW w:w="1276" w:type="dxa"/>
            <w:vMerge w:val="restart"/>
            <w:vAlign w:val="center"/>
          </w:tcPr>
          <w:p w14:paraId="0D386E4B" w14:textId="77777777" w:rsidR="00E26552" w:rsidRDefault="008C2D0B">
            <w:pPr>
              <w:rPr>
                <w:b/>
                <w:sz w:val="18"/>
                <w:szCs w:val="18"/>
              </w:rPr>
            </w:pPr>
            <w:r>
              <w:rPr>
                <w:b/>
                <w:sz w:val="18"/>
                <w:szCs w:val="18"/>
              </w:rPr>
              <w:t>Weighting Method</w:t>
            </w:r>
          </w:p>
        </w:tc>
        <w:tc>
          <w:tcPr>
            <w:tcW w:w="1418" w:type="dxa"/>
            <w:vAlign w:val="center"/>
          </w:tcPr>
          <w:p w14:paraId="0D386E4C" w14:textId="77777777" w:rsidR="00E26552" w:rsidRDefault="008C2D0B">
            <w:pPr>
              <w:rPr>
                <w:b/>
                <w:sz w:val="18"/>
                <w:szCs w:val="18"/>
              </w:rPr>
            </w:pPr>
            <w:r>
              <w:rPr>
                <w:b/>
                <w:sz w:val="18"/>
                <w:szCs w:val="18"/>
              </w:rPr>
              <w:t>New Component Size Requirement</w:t>
            </w:r>
          </w:p>
        </w:tc>
        <w:tc>
          <w:tcPr>
            <w:tcW w:w="1275" w:type="dxa"/>
            <w:vAlign w:val="center"/>
          </w:tcPr>
          <w:p w14:paraId="0D386E4D" w14:textId="77777777" w:rsidR="00E26552" w:rsidRDefault="008C2D0B">
            <w:pPr>
              <w:rPr>
                <w:b/>
                <w:sz w:val="18"/>
                <w:szCs w:val="18"/>
              </w:rPr>
            </w:pPr>
            <w:r>
              <w:rPr>
                <w:b/>
                <w:sz w:val="18"/>
                <w:szCs w:val="18"/>
              </w:rPr>
              <w:t>New Component Liquidity Requirement</w:t>
            </w:r>
          </w:p>
        </w:tc>
      </w:tr>
      <w:tr w:rsidR="00E26552" w14:paraId="0D386E54" w14:textId="77777777">
        <w:trPr>
          <w:trHeight w:val="493"/>
        </w:trPr>
        <w:tc>
          <w:tcPr>
            <w:tcW w:w="1980" w:type="dxa"/>
            <w:vMerge/>
            <w:vAlign w:val="center"/>
          </w:tcPr>
          <w:p w14:paraId="0D386E4F" w14:textId="77777777" w:rsidR="00E26552" w:rsidRDefault="00E26552">
            <w:pPr>
              <w:rPr>
                <w:b/>
                <w:sz w:val="18"/>
                <w:szCs w:val="18"/>
              </w:rPr>
            </w:pPr>
          </w:p>
        </w:tc>
        <w:tc>
          <w:tcPr>
            <w:tcW w:w="2551" w:type="dxa"/>
            <w:vMerge/>
            <w:vAlign w:val="center"/>
          </w:tcPr>
          <w:p w14:paraId="0D386E50" w14:textId="77777777" w:rsidR="00E26552" w:rsidRDefault="00E26552">
            <w:pPr>
              <w:rPr>
                <w:b/>
                <w:sz w:val="18"/>
                <w:szCs w:val="18"/>
              </w:rPr>
            </w:pPr>
          </w:p>
        </w:tc>
        <w:tc>
          <w:tcPr>
            <w:tcW w:w="1276" w:type="dxa"/>
            <w:vMerge/>
          </w:tcPr>
          <w:p w14:paraId="0D386E51" w14:textId="77777777" w:rsidR="00E26552" w:rsidRDefault="00E26552">
            <w:pPr>
              <w:rPr>
                <w:b/>
                <w:sz w:val="18"/>
                <w:szCs w:val="18"/>
              </w:rPr>
            </w:pPr>
          </w:p>
        </w:tc>
        <w:tc>
          <w:tcPr>
            <w:tcW w:w="1418" w:type="dxa"/>
            <w:vMerge w:val="restart"/>
            <w:vAlign w:val="center"/>
          </w:tcPr>
          <w:p w14:paraId="0D386E52" w14:textId="77777777" w:rsidR="00E26552" w:rsidRDefault="008C2D0B">
            <w:pPr>
              <w:rPr>
                <w:b/>
                <w:sz w:val="18"/>
                <w:szCs w:val="18"/>
              </w:rPr>
            </w:pPr>
            <w:r>
              <w:rPr>
                <w:b/>
                <w:sz w:val="18"/>
                <w:szCs w:val="18"/>
              </w:rPr>
              <w:t xml:space="preserve">Existing Component Size </w:t>
            </w:r>
            <w:r>
              <w:rPr>
                <w:b/>
                <w:sz w:val="18"/>
                <w:szCs w:val="18"/>
              </w:rPr>
              <w:t>Requirement</w:t>
            </w:r>
          </w:p>
        </w:tc>
        <w:tc>
          <w:tcPr>
            <w:tcW w:w="1275" w:type="dxa"/>
            <w:vAlign w:val="center"/>
          </w:tcPr>
          <w:p w14:paraId="0D386E53" w14:textId="77777777" w:rsidR="00E26552" w:rsidRDefault="008C2D0B">
            <w:pPr>
              <w:rPr>
                <w:b/>
                <w:sz w:val="18"/>
                <w:szCs w:val="18"/>
              </w:rPr>
            </w:pPr>
            <w:r>
              <w:rPr>
                <w:b/>
                <w:sz w:val="18"/>
                <w:szCs w:val="18"/>
              </w:rPr>
              <w:t>Liquidity warning level</w:t>
            </w:r>
          </w:p>
        </w:tc>
      </w:tr>
      <w:tr w:rsidR="00E26552" w14:paraId="0D386E5A" w14:textId="77777777">
        <w:trPr>
          <w:trHeight w:hRule="exact" w:val="675"/>
        </w:trPr>
        <w:tc>
          <w:tcPr>
            <w:tcW w:w="1980" w:type="dxa"/>
            <w:vMerge/>
            <w:vAlign w:val="center"/>
          </w:tcPr>
          <w:p w14:paraId="0D386E55" w14:textId="77777777" w:rsidR="00E26552" w:rsidRDefault="00E26552">
            <w:pPr>
              <w:rPr>
                <w:b/>
                <w:sz w:val="18"/>
                <w:szCs w:val="18"/>
              </w:rPr>
            </w:pPr>
          </w:p>
        </w:tc>
        <w:tc>
          <w:tcPr>
            <w:tcW w:w="2551" w:type="dxa"/>
            <w:vMerge/>
            <w:vAlign w:val="center"/>
          </w:tcPr>
          <w:p w14:paraId="0D386E56" w14:textId="77777777" w:rsidR="00E26552" w:rsidRDefault="00E26552">
            <w:pPr>
              <w:rPr>
                <w:b/>
                <w:sz w:val="18"/>
                <w:szCs w:val="18"/>
              </w:rPr>
            </w:pPr>
          </w:p>
        </w:tc>
        <w:tc>
          <w:tcPr>
            <w:tcW w:w="1276" w:type="dxa"/>
            <w:vMerge/>
          </w:tcPr>
          <w:p w14:paraId="0D386E57" w14:textId="77777777" w:rsidR="00E26552" w:rsidRDefault="00E26552">
            <w:pPr>
              <w:rPr>
                <w:b/>
                <w:sz w:val="18"/>
                <w:szCs w:val="18"/>
              </w:rPr>
            </w:pPr>
          </w:p>
        </w:tc>
        <w:tc>
          <w:tcPr>
            <w:tcW w:w="1418" w:type="dxa"/>
            <w:vMerge/>
            <w:vAlign w:val="center"/>
          </w:tcPr>
          <w:p w14:paraId="0D386E58" w14:textId="77777777" w:rsidR="00E26552" w:rsidRDefault="00E26552">
            <w:pPr>
              <w:rPr>
                <w:b/>
                <w:sz w:val="18"/>
                <w:szCs w:val="18"/>
              </w:rPr>
            </w:pPr>
          </w:p>
        </w:tc>
        <w:tc>
          <w:tcPr>
            <w:tcW w:w="1275" w:type="dxa"/>
            <w:vAlign w:val="center"/>
          </w:tcPr>
          <w:p w14:paraId="0D386E59" w14:textId="77777777" w:rsidR="00E26552" w:rsidRDefault="008C2D0B">
            <w:pPr>
              <w:rPr>
                <w:b/>
                <w:sz w:val="18"/>
                <w:szCs w:val="18"/>
              </w:rPr>
            </w:pPr>
            <w:r>
              <w:rPr>
                <w:b/>
                <w:sz w:val="18"/>
                <w:szCs w:val="18"/>
              </w:rPr>
              <w:t>Liquidity removal level</w:t>
            </w:r>
          </w:p>
        </w:tc>
      </w:tr>
      <w:tr w:rsidR="00E26552" w14:paraId="0D386E61" w14:textId="77777777">
        <w:trPr>
          <w:trHeight w:val="450"/>
        </w:trPr>
        <w:tc>
          <w:tcPr>
            <w:tcW w:w="1980" w:type="dxa"/>
            <w:vMerge w:val="restart"/>
            <w:vAlign w:val="center"/>
          </w:tcPr>
          <w:p w14:paraId="0D386E5B"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Artificial Intelligence Price Index</w:t>
            </w:r>
          </w:p>
        </w:tc>
        <w:tc>
          <w:tcPr>
            <w:tcW w:w="2551" w:type="dxa"/>
            <w:vMerge w:val="restart"/>
            <w:vAlign w:val="center"/>
          </w:tcPr>
          <w:p w14:paraId="0D386E5C" w14:textId="77777777" w:rsidR="00E26552" w:rsidRDefault="008C2D0B">
            <w:pPr>
              <w:rPr>
                <w:sz w:val="18"/>
                <w:szCs w:val="18"/>
              </w:rPr>
            </w:pPr>
            <w:r>
              <w:rPr>
                <w:sz w:val="18"/>
                <w:szCs w:val="18"/>
              </w:rPr>
              <w:t>As described in 9.6 to 9.10 above.</w:t>
            </w:r>
          </w:p>
        </w:tc>
        <w:tc>
          <w:tcPr>
            <w:tcW w:w="1276" w:type="dxa"/>
            <w:vMerge w:val="restart"/>
          </w:tcPr>
          <w:p w14:paraId="0D386E5D" w14:textId="77777777" w:rsidR="00E26552" w:rsidRDefault="008C2D0B">
            <w:pPr>
              <w:rPr>
                <w:sz w:val="18"/>
                <w:szCs w:val="18"/>
              </w:rPr>
            </w:pPr>
            <w:r>
              <w:rPr>
                <w:sz w:val="18"/>
                <w:szCs w:val="18"/>
              </w:rPr>
              <w:t>Modified</w:t>
            </w:r>
          </w:p>
          <w:p w14:paraId="0D386E5E" w14:textId="77777777" w:rsidR="00E26552" w:rsidRDefault="008C2D0B">
            <w:pPr>
              <w:rPr>
                <w:sz w:val="18"/>
                <w:szCs w:val="18"/>
              </w:rPr>
            </w:pPr>
            <w:r>
              <w:rPr>
                <w:sz w:val="18"/>
                <w:szCs w:val="18"/>
              </w:rPr>
              <w:t>“Al Score” weighting</w:t>
            </w:r>
          </w:p>
        </w:tc>
        <w:tc>
          <w:tcPr>
            <w:tcW w:w="1418" w:type="dxa"/>
            <w:vAlign w:val="center"/>
          </w:tcPr>
          <w:p w14:paraId="0D386E5F" w14:textId="77777777" w:rsidR="00E26552" w:rsidRDefault="008C2D0B">
            <w:pPr>
              <w:rPr>
                <w:sz w:val="18"/>
                <w:szCs w:val="18"/>
              </w:rPr>
            </w:pPr>
            <w:r>
              <w:rPr>
                <w:sz w:val="18"/>
                <w:szCs w:val="18"/>
              </w:rPr>
              <w:t>$200,000,000</w:t>
            </w:r>
          </w:p>
        </w:tc>
        <w:tc>
          <w:tcPr>
            <w:tcW w:w="1275" w:type="dxa"/>
            <w:vAlign w:val="center"/>
          </w:tcPr>
          <w:p w14:paraId="0D386E60" w14:textId="77777777" w:rsidR="00E26552" w:rsidRDefault="008C2D0B">
            <w:pPr>
              <w:rPr>
                <w:sz w:val="18"/>
                <w:szCs w:val="18"/>
              </w:rPr>
            </w:pPr>
            <w:r>
              <w:rPr>
                <w:sz w:val="18"/>
                <w:szCs w:val="18"/>
              </w:rPr>
              <w:t>$1,000,000</w:t>
            </w:r>
          </w:p>
        </w:tc>
      </w:tr>
      <w:tr w:rsidR="00E26552" w14:paraId="0D386E67" w14:textId="77777777">
        <w:trPr>
          <w:trHeight w:val="222"/>
        </w:trPr>
        <w:tc>
          <w:tcPr>
            <w:tcW w:w="1980" w:type="dxa"/>
            <w:vMerge/>
            <w:vAlign w:val="center"/>
          </w:tcPr>
          <w:p w14:paraId="0D386E62" w14:textId="77777777" w:rsidR="00E26552" w:rsidRDefault="00E26552">
            <w:pPr>
              <w:rPr>
                <w:sz w:val="18"/>
                <w:szCs w:val="18"/>
              </w:rPr>
            </w:pPr>
          </w:p>
        </w:tc>
        <w:tc>
          <w:tcPr>
            <w:tcW w:w="2551" w:type="dxa"/>
            <w:vMerge/>
            <w:vAlign w:val="center"/>
          </w:tcPr>
          <w:p w14:paraId="0D386E63" w14:textId="77777777" w:rsidR="00E26552" w:rsidRDefault="00E26552">
            <w:pPr>
              <w:rPr>
                <w:sz w:val="18"/>
                <w:szCs w:val="18"/>
              </w:rPr>
            </w:pPr>
          </w:p>
        </w:tc>
        <w:tc>
          <w:tcPr>
            <w:tcW w:w="1276" w:type="dxa"/>
            <w:vMerge/>
          </w:tcPr>
          <w:p w14:paraId="0D386E64" w14:textId="77777777" w:rsidR="00E26552" w:rsidRDefault="00E26552">
            <w:pPr>
              <w:rPr>
                <w:sz w:val="18"/>
                <w:szCs w:val="18"/>
              </w:rPr>
            </w:pPr>
          </w:p>
        </w:tc>
        <w:tc>
          <w:tcPr>
            <w:tcW w:w="1418" w:type="dxa"/>
            <w:vMerge w:val="restart"/>
            <w:vAlign w:val="center"/>
          </w:tcPr>
          <w:p w14:paraId="0D386E65" w14:textId="77777777" w:rsidR="00E26552" w:rsidRDefault="008C2D0B">
            <w:pPr>
              <w:rPr>
                <w:sz w:val="18"/>
                <w:szCs w:val="18"/>
              </w:rPr>
            </w:pPr>
            <w:r>
              <w:rPr>
                <w:sz w:val="18"/>
                <w:szCs w:val="18"/>
              </w:rPr>
              <w:t>$100,000,000</w:t>
            </w:r>
          </w:p>
        </w:tc>
        <w:tc>
          <w:tcPr>
            <w:tcW w:w="1275" w:type="dxa"/>
            <w:vAlign w:val="center"/>
          </w:tcPr>
          <w:p w14:paraId="0D386E66" w14:textId="77777777" w:rsidR="00E26552" w:rsidRDefault="008C2D0B">
            <w:pPr>
              <w:rPr>
                <w:sz w:val="18"/>
                <w:szCs w:val="18"/>
              </w:rPr>
            </w:pPr>
            <w:r>
              <w:rPr>
                <w:sz w:val="18"/>
                <w:szCs w:val="18"/>
              </w:rPr>
              <w:t>$850,000</w:t>
            </w:r>
          </w:p>
        </w:tc>
      </w:tr>
      <w:tr w:rsidR="00E26552" w14:paraId="0D386E6D" w14:textId="77777777">
        <w:trPr>
          <w:trHeight w:hRule="exact" w:val="221"/>
        </w:trPr>
        <w:tc>
          <w:tcPr>
            <w:tcW w:w="1980" w:type="dxa"/>
            <w:vMerge/>
            <w:vAlign w:val="center"/>
          </w:tcPr>
          <w:p w14:paraId="0D386E68" w14:textId="77777777" w:rsidR="00E26552" w:rsidRDefault="00E26552">
            <w:pPr>
              <w:rPr>
                <w:sz w:val="18"/>
                <w:szCs w:val="18"/>
              </w:rPr>
            </w:pPr>
          </w:p>
        </w:tc>
        <w:tc>
          <w:tcPr>
            <w:tcW w:w="2551" w:type="dxa"/>
            <w:vMerge/>
            <w:vAlign w:val="center"/>
          </w:tcPr>
          <w:p w14:paraId="0D386E69" w14:textId="77777777" w:rsidR="00E26552" w:rsidRDefault="00E26552">
            <w:pPr>
              <w:rPr>
                <w:sz w:val="18"/>
                <w:szCs w:val="18"/>
              </w:rPr>
            </w:pPr>
          </w:p>
        </w:tc>
        <w:tc>
          <w:tcPr>
            <w:tcW w:w="1276" w:type="dxa"/>
            <w:vMerge/>
          </w:tcPr>
          <w:p w14:paraId="0D386E6A" w14:textId="77777777" w:rsidR="00E26552" w:rsidRDefault="00E26552">
            <w:pPr>
              <w:rPr>
                <w:sz w:val="18"/>
                <w:szCs w:val="18"/>
              </w:rPr>
            </w:pPr>
          </w:p>
        </w:tc>
        <w:tc>
          <w:tcPr>
            <w:tcW w:w="1418" w:type="dxa"/>
            <w:vMerge/>
            <w:vAlign w:val="center"/>
          </w:tcPr>
          <w:p w14:paraId="0D386E6B" w14:textId="77777777" w:rsidR="00E26552" w:rsidRDefault="00E26552">
            <w:pPr>
              <w:rPr>
                <w:sz w:val="18"/>
                <w:szCs w:val="18"/>
              </w:rPr>
            </w:pPr>
          </w:p>
        </w:tc>
        <w:tc>
          <w:tcPr>
            <w:tcW w:w="1275" w:type="dxa"/>
            <w:vAlign w:val="center"/>
          </w:tcPr>
          <w:p w14:paraId="0D386E6C" w14:textId="77777777" w:rsidR="00E26552" w:rsidRDefault="008C2D0B">
            <w:pPr>
              <w:rPr>
                <w:sz w:val="18"/>
                <w:szCs w:val="18"/>
              </w:rPr>
            </w:pPr>
            <w:r>
              <w:rPr>
                <w:sz w:val="18"/>
                <w:szCs w:val="18"/>
              </w:rPr>
              <w:t>$700,000</w:t>
            </w:r>
          </w:p>
        </w:tc>
      </w:tr>
    </w:tbl>
    <w:p w14:paraId="0D386E6E" w14:textId="77777777" w:rsidR="00E26552" w:rsidRDefault="00E26552">
      <w:pPr>
        <w:spacing w:after="160" w:line="259" w:lineRule="auto"/>
        <w:rPr>
          <w:rFonts w:cs="Arial"/>
          <w:b/>
          <w:lang w:eastAsia="en-US"/>
        </w:rPr>
      </w:pPr>
    </w:p>
    <w:p w14:paraId="0D386E6F" w14:textId="77777777" w:rsidR="00E26552" w:rsidRDefault="008C2D0B">
      <w:pPr>
        <w:pStyle w:val="Heading2"/>
      </w:pPr>
      <w:bookmarkStart w:id="3739" w:name="_Toc522772474"/>
      <w:r>
        <w:t>Constituent Weights</w:t>
      </w:r>
      <w:bookmarkEnd w:id="3739"/>
    </w:p>
    <w:p w14:paraId="0D386E70" w14:textId="77777777" w:rsidR="00E26552" w:rsidRDefault="008C2D0B">
      <w:pPr>
        <w:pStyle w:val="ListParagraph"/>
      </w:pPr>
      <w:r>
        <w:t>Constituents are weighted according to their “AI Score” (as described in 9.6).  Each constituent’s weight is calculated by dividing its “AI Score” by the sum of all available “AI Scores” in the eligible universe, subject to the requirem</w:t>
      </w:r>
      <w:r>
        <w:t>ents of rules 9.12 to 9.20.</w:t>
      </w:r>
    </w:p>
    <w:p w14:paraId="0D386E71" w14:textId="77777777" w:rsidR="00E26552" w:rsidRDefault="008C2D0B">
      <w:pPr>
        <w:pStyle w:val="ListParagraph"/>
      </w:pPr>
      <w:r>
        <w:t>The initial weight of constituents listed on either the C1 Equity or C2 Equity exchanges (China A shares) will be further multiplied by the “China A Inclusion Factor,” with excess weight being redistributed on a pro-rata basis a</w:t>
      </w:r>
      <w:r>
        <w:t>cross the remaining constituents.  As of the date of publication of this document, the “China A Inclusion Factor” is 25%. The Index Management Committee will review and update this factor on a periodic basis.</w:t>
      </w:r>
    </w:p>
    <w:p w14:paraId="0D386E72" w14:textId="77777777" w:rsidR="00E26552" w:rsidRDefault="008C2D0B">
      <w:pPr>
        <w:pStyle w:val="Heading2"/>
      </w:pPr>
      <w:bookmarkStart w:id="3740" w:name="_Toc522772475"/>
      <w:r>
        <w:t xml:space="preserve">Calculation of ROBO Stake and ROBO Holding Cap </w:t>
      </w:r>
      <w:r>
        <w:t>Factor</w:t>
      </w:r>
      <w:bookmarkEnd w:id="3740"/>
    </w:p>
    <w:p w14:paraId="0D386E73" w14:textId="77777777" w:rsidR="00E26552" w:rsidRDefault="008C2D0B">
      <w:pPr>
        <w:pStyle w:val="ListParagraph"/>
      </w:pPr>
      <w:r>
        <w:t>The passive management of funds against indices can lead to scenarios where large funds tracking indices can own significant percentages of constituent companies. ROBO Global</w:t>
      </w:r>
      <w:r>
        <w:rPr>
          <w:vertAlign w:val="superscript"/>
        </w:rPr>
        <w:t>®</w:t>
      </w:r>
      <w:r>
        <w:t xml:space="preserve"> wishes to avoid the potential adverse effects of these scenarios. Therefo</w:t>
      </w:r>
      <w:r>
        <w:t>re, where necessary, individual stock weights will be constrained at review to limit the maximum cumulative holding in any constituent by ROBO Global</w:t>
      </w:r>
      <w:r>
        <w:rPr>
          <w:vertAlign w:val="superscript"/>
        </w:rPr>
        <w:t>®</w:t>
      </w:r>
      <w:r>
        <w:t>-licenced funds, to approximately 5% of the available shares of any individual constituent, i.e. excluding</w:t>
      </w:r>
      <w:r>
        <w:t xml:space="preserve"> non-freely-floating shares and accounting for any limits that exist on the foreign ownership of each constituent’s shares.</w:t>
      </w:r>
    </w:p>
    <w:p w14:paraId="0D386E74" w14:textId="77777777" w:rsidR="00E26552" w:rsidRDefault="008C2D0B">
      <w:pPr>
        <w:pStyle w:val="ListParagraph"/>
      </w:pPr>
      <w:r>
        <w:t>The index committee will establish, at each review, a “total assets estimate” representing the dollar value of the total assets unde</w:t>
      </w:r>
      <w:r>
        <w:t>r management in products linked to indices in the ROBO Global</w:t>
      </w:r>
      <w:r>
        <w:rPr>
          <w:vertAlign w:val="superscript"/>
        </w:rPr>
        <w:t>®</w:t>
      </w:r>
      <w:r>
        <w:t xml:space="preserve"> Artificial Intelligence Index Series.</w:t>
      </w:r>
    </w:p>
    <w:p w14:paraId="0D386E75" w14:textId="77777777" w:rsidR="00E26552" w:rsidRDefault="008C2D0B">
      <w:pPr>
        <w:pStyle w:val="ListParagraph"/>
      </w:pPr>
      <w:r>
        <w:t>The “total assets estimate” will be calculated as 110% of the total identified AUM within ROBO Global</w:t>
      </w:r>
      <w:r>
        <w:rPr>
          <w:vertAlign w:val="superscript"/>
        </w:rPr>
        <w:t>®</w:t>
      </w:r>
      <w:r>
        <w:t xml:space="preserve"> ETFs and funds, at the review determination date.  I</w:t>
      </w:r>
      <w:r>
        <w:t>n the event the “total assets estimate” is less than $100 million USD, the “total assets estimate” will be defined to be $100 million USD.</w:t>
      </w:r>
    </w:p>
    <w:p w14:paraId="0D386E76" w14:textId="77777777" w:rsidR="00E26552" w:rsidRDefault="008C2D0B">
      <w:pPr>
        <w:pStyle w:val="ListParagraph"/>
      </w:pPr>
      <w:r>
        <w:lastRenderedPageBreak/>
        <w:t>A proposed dollar-valued “ROBO Stake” for each constituent of the ROBO Global</w:t>
      </w:r>
      <w:r>
        <w:rPr>
          <w:vertAlign w:val="superscript"/>
        </w:rPr>
        <w:t>®</w:t>
      </w:r>
      <w:r>
        <w:t xml:space="preserve"> Artificial Intelligence Index will be </w:t>
      </w:r>
      <w:r>
        <w:t>calculated by multiplying its initial constituent percentage weight within the ROBO Global</w:t>
      </w:r>
      <w:r>
        <w:rPr>
          <w:vertAlign w:val="superscript"/>
        </w:rPr>
        <w:t>®</w:t>
      </w:r>
      <w:r>
        <w:t xml:space="preserve"> Artificial Intelligence Index by the “total assets estimate”.</w:t>
      </w:r>
    </w:p>
    <w:p w14:paraId="0D386E77" w14:textId="77777777" w:rsidR="00E26552" w:rsidRDefault="008C2D0B">
      <w:pPr>
        <w:pStyle w:val="ListParagraph"/>
      </w:pPr>
      <w:r>
        <w:t>Where the proposed “ROBO Stake” is greater than 5% of that constituent’s free float (market cap multip</w:t>
      </w:r>
      <w:r>
        <w:t>lied by percentage of available shares) its proposed “ROBO Stake” will be reduced so that it represents 5% of that constituent’s free float.</w:t>
      </w:r>
    </w:p>
    <w:p w14:paraId="0D386E78" w14:textId="77777777" w:rsidR="00E26552" w:rsidRDefault="008C2D0B">
      <w:pPr>
        <w:pStyle w:val="ListParagraph"/>
      </w:pPr>
      <w:r>
        <w:t>The total “ROBO Stake” removed from constituents will be allocated on a pro-rata basis across all remaining constit</w:t>
      </w:r>
      <w:r>
        <w:t>uents, subject to the same 5% cap.</w:t>
      </w:r>
    </w:p>
    <w:p w14:paraId="0D386E79" w14:textId="77777777" w:rsidR="00E26552" w:rsidRDefault="008C2D0B">
      <w:pPr>
        <w:pStyle w:val="ListParagraph"/>
      </w:pPr>
      <w:r>
        <w:t>The percentage adjustment required (where necessary) to reduce a “ROBO Stake” to 5%, reduce a constituent in line with the “China A Inclusion Factor,” or to effect the reallocation of reduced ROBO Stakes to other constitu</w:t>
      </w:r>
      <w:r>
        <w:t>ents will be defined as that constituent’s “ROBO Holding Cap Factor”. This factor is applied to each constituent’s index shares figure.</w:t>
      </w:r>
    </w:p>
    <w:p w14:paraId="0D386E7A" w14:textId="77777777" w:rsidR="00E26552" w:rsidRDefault="008C2D0B">
      <w:pPr>
        <w:pStyle w:val="ListParagraph"/>
      </w:pPr>
      <w:r>
        <w:t xml:space="preserve">Each constituent’s ultimate index weight is calculated as the percentage that its “ROBO Stake” represents of the sum of </w:t>
      </w:r>
      <w:r>
        <w:t xml:space="preserve">all constituents’ “ROBO Stakes.” </w:t>
      </w:r>
    </w:p>
    <w:p w14:paraId="0D386E7B" w14:textId="77777777" w:rsidR="00E26552" w:rsidRDefault="008C2D0B">
      <w:pPr>
        <w:pStyle w:val="Heading2"/>
      </w:pPr>
      <w:bookmarkStart w:id="3741" w:name="_Toc522772476"/>
      <w:r>
        <w:t>Calculation Schedule</w:t>
      </w:r>
      <w:bookmarkEnd w:id="3741"/>
    </w:p>
    <w:p w14:paraId="0D386E7C" w14:textId="77777777" w:rsidR="00E26552" w:rsidRDefault="008C2D0B">
      <w:pPr>
        <w:pStyle w:val="ListParagraph"/>
      </w:pPr>
      <w:r>
        <w:t>The Indices are calculated as described in section 7 according to the following schedule:</w:t>
      </w:r>
    </w:p>
    <w:p w14:paraId="0D386E7D" w14:textId="77777777" w:rsidR="00E26552" w:rsidRDefault="00E26552">
      <w:pPr>
        <w:ind w:left="567"/>
      </w:pPr>
    </w:p>
    <w:tbl>
      <w:tblPr>
        <w:tblStyle w:val="TableGrid0"/>
        <w:tblW w:w="0" w:type="auto"/>
        <w:tblInd w:w="567" w:type="dxa"/>
        <w:tblLayout w:type="fixed"/>
        <w:tblLook w:val="04A0" w:firstRow="1" w:lastRow="0" w:firstColumn="1" w:lastColumn="0" w:noHBand="0" w:noVBand="1"/>
      </w:tblPr>
      <w:tblGrid>
        <w:gridCol w:w="4288"/>
        <w:gridCol w:w="4770"/>
      </w:tblGrid>
      <w:tr w:rsidR="00E26552" w14:paraId="0D386E80" w14:textId="77777777">
        <w:trPr>
          <w:trHeight w:hRule="exact" w:val="342"/>
        </w:trPr>
        <w:tc>
          <w:tcPr>
            <w:tcW w:w="4288" w:type="dxa"/>
            <w:vAlign w:val="center"/>
          </w:tcPr>
          <w:p w14:paraId="0D386E7E" w14:textId="77777777" w:rsidR="00E26552" w:rsidRDefault="008C2D0B">
            <w:pPr>
              <w:rPr>
                <w:b/>
                <w:sz w:val="18"/>
                <w:szCs w:val="18"/>
              </w:rPr>
            </w:pPr>
            <w:r>
              <w:rPr>
                <w:b/>
                <w:sz w:val="18"/>
                <w:szCs w:val="18"/>
              </w:rPr>
              <w:t>Index (Both price &amp; net total return indices)</w:t>
            </w:r>
          </w:p>
        </w:tc>
        <w:tc>
          <w:tcPr>
            <w:tcW w:w="4770" w:type="dxa"/>
            <w:vAlign w:val="center"/>
          </w:tcPr>
          <w:p w14:paraId="0D386E7F" w14:textId="77777777" w:rsidR="00E26552" w:rsidRDefault="008C2D0B">
            <w:pPr>
              <w:rPr>
                <w:b/>
                <w:sz w:val="18"/>
                <w:szCs w:val="18"/>
              </w:rPr>
            </w:pPr>
            <w:r>
              <w:rPr>
                <w:b/>
                <w:sz w:val="18"/>
                <w:szCs w:val="18"/>
              </w:rPr>
              <w:t>Calculation Period</w:t>
            </w:r>
          </w:p>
        </w:tc>
      </w:tr>
      <w:tr w:rsidR="00E26552" w14:paraId="0D386E84" w14:textId="77777777">
        <w:trPr>
          <w:trHeight w:hRule="exact" w:val="270"/>
        </w:trPr>
        <w:tc>
          <w:tcPr>
            <w:tcW w:w="4288" w:type="dxa"/>
            <w:vAlign w:val="center"/>
          </w:tcPr>
          <w:p w14:paraId="0D386E81"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Artificial Intelligence Index  </w:t>
            </w:r>
          </w:p>
          <w:p w14:paraId="0D386E82" w14:textId="77777777" w:rsidR="00E26552" w:rsidRDefault="00E26552">
            <w:pPr>
              <w:rPr>
                <w:sz w:val="18"/>
                <w:szCs w:val="18"/>
              </w:rPr>
            </w:pPr>
          </w:p>
        </w:tc>
        <w:tc>
          <w:tcPr>
            <w:tcW w:w="4770" w:type="dxa"/>
            <w:vAlign w:val="center"/>
          </w:tcPr>
          <w:p w14:paraId="0D386E83" w14:textId="77777777" w:rsidR="00E26552" w:rsidRDefault="008C2D0B">
            <w:pPr>
              <w:rPr>
                <w:sz w:val="18"/>
                <w:szCs w:val="18"/>
              </w:rPr>
            </w:pPr>
            <w:r>
              <w:rPr>
                <w:sz w:val="18"/>
                <w:szCs w:val="18"/>
              </w:rPr>
              <w:t>8:00am London (UK) time to 4:30pm Eastern (USA) time</w:t>
            </w:r>
          </w:p>
        </w:tc>
      </w:tr>
    </w:tbl>
    <w:p w14:paraId="0D386E85" w14:textId="77777777" w:rsidR="00E26552" w:rsidRDefault="00E26552">
      <w:pPr>
        <w:ind w:left="567"/>
      </w:pPr>
    </w:p>
    <w:p w14:paraId="0D386E86" w14:textId="77777777" w:rsidR="00E26552" w:rsidRDefault="00E26552">
      <w:pPr>
        <w:ind w:left="567"/>
      </w:pPr>
    </w:p>
    <w:p w14:paraId="0D386E87" w14:textId="77777777" w:rsidR="00E26552" w:rsidRDefault="00E26552">
      <w:pPr>
        <w:rPr>
          <w:lang w:eastAsia="en-US"/>
        </w:rPr>
      </w:pPr>
    </w:p>
    <w:p w14:paraId="0D386E88" w14:textId="77777777" w:rsidR="00E26552" w:rsidRDefault="00E26552">
      <w:pPr>
        <w:rPr>
          <w:lang w:eastAsia="en-US"/>
        </w:rPr>
      </w:pPr>
    </w:p>
    <w:p w14:paraId="0D386E89" w14:textId="77777777" w:rsidR="00E26552" w:rsidRDefault="008C2D0B">
      <w:pPr>
        <w:spacing w:after="160" w:line="259" w:lineRule="auto"/>
        <w:rPr>
          <w:rFonts w:cs="Arial"/>
          <w:b/>
          <w:sz w:val="29"/>
          <w:szCs w:val="29"/>
          <w:lang w:eastAsia="en-US"/>
        </w:rPr>
      </w:pPr>
      <w:r>
        <w:rPr>
          <w:rFonts w:cs="Arial"/>
          <w:b/>
          <w:sz w:val="29"/>
          <w:szCs w:val="29"/>
          <w:lang w:eastAsia="en-US"/>
        </w:rPr>
        <w:br w:type="page"/>
      </w:r>
    </w:p>
    <w:p w14:paraId="0D386E8A" w14:textId="77777777" w:rsidR="00E26552" w:rsidRDefault="008C2D0B">
      <w:pPr>
        <w:pStyle w:val="Heading1"/>
      </w:pPr>
      <w:bookmarkStart w:id="3742" w:name="_Toc522772477"/>
      <w:bookmarkStart w:id="3743" w:name="_Hlk520367292"/>
      <w:r>
        <w:lastRenderedPageBreak/>
        <w:t>ROBO Global</w:t>
      </w:r>
      <w:r>
        <w:rPr>
          <w:vertAlign w:val="superscript"/>
        </w:rPr>
        <w:t>®</w:t>
      </w:r>
      <w:r>
        <w:t xml:space="preserve"> Volatility Target Index Series</w:t>
      </w:r>
      <w:bookmarkEnd w:id="3742"/>
    </w:p>
    <w:p w14:paraId="0D386E8B" w14:textId="77777777" w:rsidR="00E26552" w:rsidRDefault="008C2D0B">
      <w:pPr>
        <w:pStyle w:val="Heading2"/>
      </w:pPr>
      <w:bookmarkStart w:id="3744" w:name="_Toc522772478"/>
      <w:bookmarkEnd w:id="3743"/>
      <w:r>
        <w:t>Index Series Description</w:t>
      </w:r>
      <w:bookmarkEnd w:id="3744"/>
    </w:p>
    <w:p w14:paraId="0D386E8C" w14:textId="77777777" w:rsidR="00E26552" w:rsidRDefault="008C2D0B">
      <w:pPr>
        <w:pStyle w:val="ListParagraph"/>
      </w:pPr>
      <w:r>
        <w:t>The ROBO Global</w:t>
      </w:r>
      <w:r>
        <w:rPr>
          <w:vertAlign w:val="superscript"/>
        </w:rPr>
        <w:t>®</w:t>
      </w:r>
      <w:r>
        <w:t xml:space="preserve"> Volatility Target Index Series comprises indices that combine a variable exposure to an underlying ROBO Global</w:t>
      </w:r>
      <w:r>
        <w:rPr>
          <w:vertAlign w:val="superscript"/>
        </w:rPr>
        <w:t>®</w:t>
      </w:r>
      <w:r>
        <w:t xml:space="preserve"> Index and exposure to a hypothetical money market position, with the aim of achieving an annualized index volatility of less than or equal to a</w:t>
      </w:r>
      <w:r>
        <w:t xml:space="preserve"> given target percentage. </w:t>
      </w:r>
    </w:p>
    <w:p w14:paraId="0D386E8D" w14:textId="77777777" w:rsidR="00E26552" w:rsidRDefault="008C2D0B">
      <w:pPr>
        <w:pStyle w:val="ListParagraph"/>
      </w:pPr>
      <w:r>
        <w:t xml:space="preserve">The index series comprises the following indices: </w:t>
      </w:r>
    </w:p>
    <w:tbl>
      <w:tblPr>
        <w:tblStyle w:val="TableGrid0"/>
        <w:tblW w:w="0" w:type="auto"/>
        <w:tblInd w:w="567" w:type="dxa"/>
        <w:tblLayout w:type="fixed"/>
        <w:tblLook w:val="04A0" w:firstRow="1" w:lastRow="0" w:firstColumn="1" w:lastColumn="0" w:noHBand="0" w:noVBand="1"/>
      </w:tblPr>
      <w:tblGrid>
        <w:gridCol w:w="2398"/>
        <w:gridCol w:w="630"/>
        <w:gridCol w:w="1530"/>
        <w:gridCol w:w="1401"/>
        <w:gridCol w:w="1134"/>
        <w:gridCol w:w="1274"/>
      </w:tblGrid>
      <w:tr w:rsidR="00E26552" w14:paraId="0D386E94" w14:textId="77777777">
        <w:trPr>
          <w:trHeight w:val="219"/>
        </w:trPr>
        <w:tc>
          <w:tcPr>
            <w:tcW w:w="2398" w:type="dxa"/>
            <w:vMerge w:val="restart"/>
            <w:vAlign w:val="center"/>
          </w:tcPr>
          <w:p w14:paraId="0D386E8E" w14:textId="77777777" w:rsidR="00E26552" w:rsidRDefault="008C2D0B">
            <w:pPr>
              <w:rPr>
                <w:b/>
                <w:sz w:val="18"/>
                <w:szCs w:val="18"/>
              </w:rPr>
            </w:pPr>
            <w:r>
              <w:rPr>
                <w:b/>
                <w:sz w:val="18"/>
                <w:szCs w:val="18"/>
              </w:rPr>
              <w:t>Index</w:t>
            </w:r>
          </w:p>
        </w:tc>
        <w:tc>
          <w:tcPr>
            <w:tcW w:w="630" w:type="dxa"/>
            <w:vMerge w:val="restart"/>
            <w:vAlign w:val="center"/>
          </w:tcPr>
          <w:p w14:paraId="0D386E8F" w14:textId="77777777" w:rsidR="00E26552" w:rsidRDefault="008C2D0B">
            <w:pPr>
              <w:rPr>
                <w:b/>
                <w:sz w:val="18"/>
                <w:szCs w:val="18"/>
              </w:rPr>
            </w:pPr>
            <w:r>
              <w:rPr>
                <w:b/>
                <w:sz w:val="18"/>
                <w:szCs w:val="18"/>
              </w:rPr>
              <w:t xml:space="preserve">Calc. </w:t>
            </w:r>
            <w:proofErr w:type="spellStart"/>
            <w:r>
              <w:rPr>
                <w:b/>
                <w:sz w:val="18"/>
                <w:szCs w:val="18"/>
              </w:rPr>
              <w:t>Curr</w:t>
            </w:r>
            <w:proofErr w:type="spellEnd"/>
            <w:r>
              <w:rPr>
                <w:b/>
                <w:sz w:val="18"/>
                <w:szCs w:val="18"/>
              </w:rPr>
              <w:t xml:space="preserve">. </w:t>
            </w:r>
          </w:p>
        </w:tc>
        <w:tc>
          <w:tcPr>
            <w:tcW w:w="1530" w:type="dxa"/>
            <w:vMerge w:val="restart"/>
            <w:vAlign w:val="center"/>
          </w:tcPr>
          <w:p w14:paraId="0D386E90" w14:textId="77777777" w:rsidR="00E26552" w:rsidRDefault="008C2D0B">
            <w:pPr>
              <w:rPr>
                <w:b/>
                <w:sz w:val="18"/>
                <w:szCs w:val="18"/>
              </w:rPr>
            </w:pPr>
            <w:r>
              <w:rPr>
                <w:b/>
                <w:sz w:val="18"/>
                <w:szCs w:val="18"/>
              </w:rPr>
              <w:t>Symbol / ISIN</w:t>
            </w:r>
          </w:p>
        </w:tc>
        <w:tc>
          <w:tcPr>
            <w:tcW w:w="1401" w:type="dxa"/>
          </w:tcPr>
          <w:p w14:paraId="0D386E91" w14:textId="77777777" w:rsidR="00E26552" w:rsidRDefault="008C2D0B">
            <w:pPr>
              <w:rPr>
                <w:b/>
                <w:sz w:val="18"/>
                <w:szCs w:val="18"/>
              </w:rPr>
            </w:pPr>
            <w:r>
              <w:rPr>
                <w:b/>
                <w:sz w:val="18"/>
                <w:szCs w:val="18"/>
              </w:rPr>
              <w:t>Target Index</w:t>
            </w:r>
          </w:p>
        </w:tc>
        <w:tc>
          <w:tcPr>
            <w:tcW w:w="1134" w:type="dxa"/>
            <w:vAlign w:val="center"/>
          </w:tcPr>
          <w:p w14:paraId="0D386E92" w14:textId="77777777" w:rsidR="00E26552" w:rsidRDefault="008C2D0B">
            <w:pPr>
              <w:rPr>
                <w:b/>
                <w:sz w:val="18"/>
                <w:szCs w:val="18"/>
              </w:rPr>
            </w:pPr>
            <w:r>
              <w:rPr>
                <w:b/>
                <w:sz w:val="18"/>
                <w:szCs w:val="18"/>
              </w:rPr>
              <w:t>Money Market Rate</w:t>
            </w:r>
          </w:p>
        </w:tc>
        <w:tc>
          <w:tcPr>
            <w:tcW w:w="1274" w:type="dxa"/>
            <w:vAlign w:val="center"/>
          </w:tcPr>
          <w:p w14:paraId="0D386E93" w14:textId="77777777" w:rsidR="00E26552" w:rsidRDefault="008C2D0B">
            <w:pPr>
              <w:rPr>
                <w:b/>
                <w:sz w:val="18"/>
                <w:szCs w:val="18"/>
              </w:rPr>
            </w:pPr>
            <w:r>
              <w:rPr>
                <w:b/>
                <w:sz w:val="18"/>
                <w:szCs w:val="18"/>
              </w:rPr>
              <w:t xml:space="preserve">History </w:t>
            </w:r>
          </w:p>
        </w:tc>
      </w:tr>
      <w:tr w:rsidR="00E26552" w14:paraId="0D386E9C" w14:textId="77777777">
        <w:trPr>
          <w:trHeight w:val="219"/>
        </w:trPr>
        <w:tc>
          <w:tcPr>
            <w:tcW w:w="2398" w:type="dxa"/>
            <w:vMerge/>
            <w:vAlign w:val="center"/>
          </w:tcPr>
          <w:p w14:paraId="0D386E95" w14:textId="77777777" w:rsidR="00E26552" w:rsidRDefault="00E26552">
            <w:pPr>
              <w:rPr>
                <w:b/>
                <w:sz w:val="18"/>
                <w:szCs w:val="18"/>
              </w:rPr>
            </w:pPr>
          </w:p>
        </w:tc>
        <w:tc>
          <w:tcPr>
            <w:tcW w:w="630" w:type="dxa"/>
            <w:vMerge/>
            <w:vAlign w:val="center"/>
          </w:tcPr>
          <w:p w14:paraId="0D386E96" w14:textId="77777777" w:rsidR="00E26552" w:rsidRDefault="00E26552">
            <w:pPr>
              <w:rPr>
                <w:b/>
                <w:sz w:val="18"/>
                <w:szCs w:val="18"/>
              </w:rPr>
            </w:pPr>
          </w:p>
        </w:tc>
        <w:tc>
          <w:tcPr>
            <w:tcW w:w="1530" w:type="dxa"/>
            <w:vMerge/>
            <w:vAlign w:val="center"/>
          </w:tcPr>
          <w:p w14:paraId="0D386E97" w14:textId="77777777" w:rsidR="00E26552" w:rsidRDefault="00E26552">
            <w:pPr>
              <w:rPr>
                <w:b/>
                <w:sz w:val="18"/>
                <w:szCs w:val="18"/>
              </w:rPr>
            </w:pPr>
          </w:p>
        </w:tc>
        <w:tc>
          <w:tcPr>
            <w:tcW w:w="1401" w:type="dxa"/>
          </w:tcPr>
          <w:p w14:paraId="0D386E98" w14:textId="77777777" w:rsidR="00E26552" w:rsidRDefault="008C2D0B">
            <w:pPr>
              <w:rPr>
                <w:b/>
                <w:sz w:val="18"/>
                <w:szCs w:val="18"/>
              </w:rPr>
            </w:pPr>
            <w:r>
              <w:rPr>
                <w:b/>
                <w:sz w:val="18"/>
                <w:szCs w:val="18"/>
              </w:rPr>
              <w:t>Volatility</w:t>
            </w:r>
          </w:p>
          <w:p w14:paraId="0D386E99" w14:textId="77777777" w:rsidR="00E26552" w:rsidRDefault="008C2D0B">
            <w:pPr>
              <w:rPr>
                <w:b/>
                <w:sz w:val="18"/>
                <w:szCs w:val="18"/>
              </w:rPr>
            </w:pPr>
            <w:r>
              <w:rPr>
                <w:b/>
                <w:sz w:val="18"/>
                <w:szCs w:val="18"/>
              </w:rPr>
              <w:t>Target</w:t>
            </w:r>
          </w:p>
        </w:tc>
        <w:tc>
          <w:tcPr>
            <w:tcW w:w="1134" w:type="dxa"/>
            <w:vAlign w:val="center"/>
          </w:tcPr>
          <w:p w14:paraId="0D386E9A" w14:textId="77777777" w:rsidR="00E26552" w:rsidRDefault="008C2D0B">
            <w:pPr>
              <w:rPr>
                <w:b/>
                <w:sz w:val="18"/>
                <w:szCs w:val="18"/>
              </w:rPr>
            </w:pPr>
            <w:r>
              <w:rPr>
                <w:b/>
                <w:sz w:val="18"/>
                <w:szCs w:val="18"/>
              </w:rPr>
              <w:t>Synthetic Dividend</w:t>
            </w:r>
          </w:p>
        </w:tc>
        <w:tc>
          <w:tcPr>
            <w:tcW w:w="1274" w:type="dxa"/>
            <w:vAlign w:val="center"/>
          </w:tcPr>
          <w:p w14:paraId="0D386E9B" w14:textId="77777777" w:rsidR="00E26552" w:rsidRDefault="008C2D0B">
            <w:pPr>
              <w:rPr>
                <w:b/>
                <w:sz w:val="18"/>
                <w:szCs w:val="18"/>
              </w:rPr>
            </w:pPr>
            <w:r>
              <w:rPr>
                <w:b/>
                <w:sz w:val="18"/>
                <w:szCs w:val="18"/>
              </w:rPr>
              <w:t>Live Calculation</w:t>
            </w:r>
          </w:p>
        </w:tc>
      </w:tr>
      <w:tr w:rsidR="00E26552" w14:paraId="0D386EA3" w14:textId="77777777">
        <w:trPr>
          <w:trHeight w:val="272"/>
        </w:trPr>
        <w:tc>
          <w:tcPr>
            <w:tcW w:w="2398" w:type="dxa"/>
            <w:vMerge w:val="restart"/>
            <w:vAlign w:val="center"/>
          </w:tcPr>
          <w:p w14:paraId="0D386E9D" w14:textId="77777777" w:rsidR="00E26552" w:rsidRDefault="008C2D0B">
            <w:pPr>
              <w:rPr>
                <w:sz w:val="18"/>
                <w:szCs w:val="18"/>
              </w:rPr>
            </w:pPr>
            <w:r>
              <w:rPr>
                <w:sz w:val="18"/>
              </w:rPr>
              <w:t>ROBO Global</w:t>
            </w:r>
            <w:r>
              <w:rPr>
                <w:sz w:val="18"/>
                <w:vertAlign w:val="superscript"/>
              </w:rPr>
              <w:t>®</w:t>
            </w:r>
            <w:r>
              <w:rPr>
                <w:sz w:val="18"/>
              </w:rPr>
              <w:t xml:space="preserve"> Robotics and Automation 18% Volatility Target Index</w:t>
            </w:r>
          </w:p>
        </w:tc>
        <w:tc>
          <w:tcPr>
            <w:tcW w:w="630" w:type="dxa"/>
            <w:vMerge w:val="restart"/>
            <w:vAlign w:val="center"/>
          </w:tcPr>
          <w:p w14:paraId="0D386E9E" w14:textId="77777777" w:rsidR="00E26552" w:rsidRDefault="008C2D0B">
            <w:pPr>
              <w:rPr>
                <w:sz w:val="18"/>
                <w:szCs w:val="18"/>
              </w:rPr>
            </w:pPr>
            <w:r>
              <w:rPr>
                <w:sz w:val="18"/>
                <w:szCs w:val="18"/>
              </w:rPr>
              <w:t xml:space="preserve">USD </w:t>
            </w:r>
          </w:p>
        </w:tc>
        <w:tc>
          <w:tcPr>
            <w:tcW w:w="1530" w:type="dxa"/>
            <w:tcBorders>
              <w:top w:val="single" w:sz="4" w:space="0" w:color="auto"/>
              <w:left w:val="nil"/>
              <w:bottom w:val="single" w:sz="4" w:space="0" w:color="auto"/>
            </w:tcBorders>
            <w:vAlign w:val="center"/>
          </w:tcPr>
          <w:p w14:paraId="0D386E9F" w14:textId="77777777" w:rsidR="00E26552" w:rsidRDefault="008C2D0B">
            <w:pPr>
              <w:rPr>
                <w:sz w:val="18"/>
                <w:szCs w:val="18"/>
              </w:rPr>
            </w:pPr>
            <w:r>
              <w:rPr>
                <w:sz w:val="18"/>
                <w:szCs w:val="18"/>
              </w:rPr>
              <w:t>.ROBOVT18</w:t>
            </w:r>
          </w:p>
        </w:tc>
        <w:tc>
          <w:tcPr>
            <w:tcW w:w="1401" w:type="dxa"/>
          </w:tcPr>
          <w:p w14:paraId="0D386EA0" w14:textId="77777777" w:rsidR="00E26552" w:rsidRDefault="008C2D0B">
            <w:pPr>
              <w:rPr>
                <w:bCs/>
                <w:sz w:val="18"/>
                <w:szCs w:val="18"/>
                <w:lang w:val="en-US"/>
              </w:rPr>
            </w:pPr>
            <w:r>
              <w:rPr>
                <w:bCs/>
                <w:sz w:val="18"/>
                <w:szCs w:val="18"/>
                <w:lang w:val="en-US"/>
              </w:rPr>
              <w:t>.ROBOTR</w:t>
            </w:r>
          </w:p>
        </w:tc>
        <w:tc>
          <w:tcPr>
            <w:tcW w:w="1134" w:type="dxa"/>
            <w:vAlign w:val="center"/>
          </w:tcPr>
          <w:p w14:paraId="0D386EA1" w14:textId="77777777" w:rsidR="00E26552" w:rsidRDefault="008C2D0B">
            <w:pPr>
              <w:rPr>
                <w:bCs/>
                <w:sz w:val="18"/>
                <w:szCs w:val="18"/>
                <w:lang w:val="en-US"/>
              </w:rPr>
            </w:pPr>
            <w:r>
              <w:rPr>
                <w:bCs/>
                <w:sz w:val="18"/>
                <w:szCs w:val="18"/>
                <w:lang w:val="en-US"/>
              </w:rPr>
              <w:t xml:space="preserve">3-month USD LIBOR rate </w:t>
            </w:r>
          </w:p>
        </w:tc>
        <w:tc>
          <w:tcPr>
            <w:tcW w:w="1274" w:type="dxa"/>
            <w:vAlign w:val="center"/>
          </w:tcPr>
          <w:p w14:paraId="0D386EA2" w14:textId="77777777" w:rsidR="00E26552" w:rsidRDefault="008C2D0B">
            <w:pPr>
              <w:rPr>
                <w:bCs/>
                <w:sz w:val="18"/>
                <w:szCs w:val="18"/>
                <w:lang w:val="en-US"/>
              </w:rPr>
            </w:pPr>
            <w:r>
              <w:rPr>
                <w:bCs/>
                <w:sz w:val="18"/>
                <w:szCs w:val="18"/>
                <w:lang w:val="en-US"/>
              </w:rPr>
              <w:t>11.04.2012</w:t>
            </w:r>
          </w:p>
        </w:tc>
      </w:tr>
      <w:tr w:rsidR="00E26552" w14:paraId="0D386EAA" w14:textId="77777777">
        <w:trPr>
          <w:trHeight w:val="276"/>
        </w:trPr>
        <w:tc>
          <w:tcPr>
            <w:tcW w:w="2398" w:type="dxa"/>
            <w:vMerge/>
            <w:vAlign w:val="center"/>
          </w:tcPr>
          <w:p w14:paraId="0D386EA4" w14:textId="77777777" w:rsidR="00E26552" w:rsidRDefault="00E26552">
            <w:pPr>
              <w:rPr>
                <w:sz w:val="18"/>
                <w:szCs w:val="18"/>
              </w:rPr>
            </w:pPr>
          </w:p>
        </w:tc>
        <w:tc>
          <w:tcPr>
            <w:tcW w:w="630" w:type="dxa"/>
            <w:vMerge/>
            <w:vAlign w:val="center"/>
          </w:tcPr>
          <w:p w14:paraId="0D386EA5" w14:textId="77777777" w:rsidR="00E26552" w:rsidRDefault="00E26552">
            <w:pPr>
              <w:rPr>
                <w:sz w:val="18"/>
                <w:szCs w:val="18"/>
              </w:rPr>
            </w:pPr>
          </w:p>
        </w:tc>
        <w:tc>
          <w:tcPr>
            <w:tcW w:w="1530" w:type="dxa"/>
            <w:tcBorders>
              <w:top w:val="single" w:sz="4" w:space="0" w:color="auto"/>
              <w:left w:val="nil"/>
              <w:bottom w:val="single" w:sz="4" w:space="0" w:color="auto"/>
            </w:tcBorders>
            <w:vAlign w:val="center"/>
          </w:tcPr>
          <w:p w14:paraId="0D386EA6" w14:textId="77777777" w:rsidR="00E26552" w:rsidRDefault="008C2D0B">
            <w:pPr>
              <w:rPr>
                <w:bCs/>
                <w:sz w:val="18"/>
                <w:szCs w:val="18"/>
                <w:lang w:val="en-US"/>
              </w:rPr>
            </w:pPr>
            <w:r>
              <w:rPr>
                <w:bCs/>
                <w:sz w:val="18"/>
                <w:szCs w:val="18"/>
                <w:lang w:val="en-US"/>
              </w:rPr>
              <w:t>DE000SLA56Y6</w:t>
            </w:r>
          </w:p>
        </w:tc>
        <w:tc>
          <w:tcPr>
            <w:tcW w:w="1401" w:type="dxa"/>
          </w:tcPr>
          <w:p w14:paraId="0D386EA7" w14:textId="77777777" w:rsidR="00E26552" w:rsidRDefault="008C2D0B">
            <w:pPr>
              <w:rPr>
                <w:bCs/>
                <w:sz w:val="18"/>
                <w:szCs w:val="18"/>
                <w:lang w:val="en-US"/>
              </w:rPr>
            </w:pPr>
            <w:r>
              <w:rPr>
                <w:bCs/>
                <w:sz w:val="18"/>
                <w:szCs w:val="18"/>
                <w:lang w:val="en-US"/>
              </w:rPr>
              <w:t>18%</w:t>
            </w:r>
          </w:p>
        </w:tc>
        <w:tc>
          <w:tcPr>
            <w:tcW w:w="1134" w:type="dxa"/>
            <w:vAlign w:val="center"/>
          </w:tcPr>
          <w:p w14:paraId="0D386EA8" w14:textId="77777777" w:rsidR="00E26552" w:rsidRDefault="008C2D0B">
            <w:pPr>
              <w:rPr>
                <w:bCs/>
                <w:sz w:val="18"/>
                <w:szCs w:val="18"/>
                <w:lang w:val="en-US"/>
              </w:rPr>
            </w:pPr>
            <w:r>
              <w:rPr>
                <w:bCs/>
                <w:sz w:val="18"/>
                <w:szCs w:val="18"/>
                <w:lang w:val="en-US"/>
              </w:rPr>
              <w:t>5%</w:t>
            </w:r>
          </w:p>
        </w:tc>
        <w:tc>
          <w:tcPr>
            <w:tcW w:w="1274" w:type="dxa"/>
            <w:vAlign w:val="center"/>
          </w:tcPr>
          <w:p w14:paraId="0D386EA9" w14:textId="77777777" w:rsidR="00E26552" w:rsidRDefault="008C2D0B">
            <w:pPr>
              <w:rPr>
                <w:bCs/>
                <w:sz w:val="18"/>
                <w:szCs w:val="18"/>
                <w:lang w:val="en-US"/>
              </w:rPr>
            </w:pPr>
            <w:r>
              <w:rPr>
                <w:bCs/>
                <w:sz w:val="18"/>
                <w:szCs w:val="18"/>
                <w:lang w:val="en-US"/>
              </w:rPr>
              <w:t>10.07.2018</w:t>
            </w:r>
          </w:p>
        </w:tc>
      </w:tr>
    </w:tbl>
    <w:p w14:paraId="0D386EAB" w14:textId="77777777" w:rsidR="00E26552" w:rsidRDefault="00E26552">
      <w:pPr>
        <w:ind w:left="567"/>
      </w:pPr>
    </w:p>
    <w:p w14:paraId="0D386EAC" w14:textId="77777777" w:rsidR="00E26552" w:rsidRDefault="008C2D0B">
      <w:pPr>
        <w:pStyle w:val="Heading2"/>
      </w:pPr>
      <w:bookmarkStart w:id="3745" w:name="_Toc522772479"/>
      <w:r>
        <w:t>Index Descriptions</w:t>
      </w:r>
      <w:bookmarkEnd w:id="3745"/>
    </w:p>
    <w:p w14:paraId="0D386EAD" w14:textId="77777777" w:rsidR="00E26552" w:rsidRDefault="008C2D0B">
      <w:pPr>
        <w:pStyle w:val="ListParagraph"/>
      </w:pPr>
      <w:r>
        <w:t xml:space="preserve">The ROBOVT18 index is an excess return index that mimics an unfunded variable </w:t>
      </w:r>
      <w:r>
        <w:t>exposure to the ROBO Global</w:t>
      </w:r>
      <w:r>
        <w:rPr>
          <w:vertAlign w:val="superscript"/>
        </w:rPr>
        <w:t>®</w:t>
      </w:r>
      <w:r>
        <w:t xml:space="preserve"> Robotics and Automation Total Return Index (ROBOTR) with the aim of achieving an annualized realized volatility of less than or equal to 18%. The exposure is notionally funded by borrowing at the 3-month USD LIBOR rate, and a notional synthetic dividend i</w:t>
      </w:r>
      <w:r>
        <w:t>s also removed from the return.</w:t>
      </w:r>
    </w:p>
    <w:p w14:paraId="0D386EAE" w14:textId="77777777" w:rsidR="00E26552" w:rsidRDefault="008C2D0B">
      <w:pPr>
        <w:pStyle w:val="Heading2"/>
      </w:pPr>
      <w:bookmarkStart w:id="3746" w:name="_Toc522772480"/>
      <w:r>
        <w:t>Index Composition</w:t>
      </w:r>
      <w:bookmarkEnd w:id="3746"/>
    </w:p>
    <w:p w14:paraId="0D386EAF" w14:textId="77777777" w:rsidR="00E26552" w:rsidRDefault="008C2D0B">
      <w:pPr>
        <w:pStyle w:val="ListParagraph"/>
      </w:pPr>
      <w:r>
        <w:t>Each index is composed of a position in the target index and a money market position (as defined in 10.2) or money market funding cost.</w:t>
      </w:r>
    </w:p>
    <w:p w14:paraId="0D386EB0" w14:textId="77777777" w:rsidR="00E26552" w:rsidRDefault="008C2D0B">
      <w:pPr>
        <w:pStyle w:val="Heading2"/>
      </w:pPr>
      <w:bookmarkStart w:id="3747" w:name="_Toc522772481"/>
      <w:r>
        <w:t>Index Calculation</w:t>
      </w:r>
      <w:bookmarkEnd w:id="3747"/>
    </w:p>
    <w:p w14:paraId="0D386EB1" w14:textId="77777777" w:rsidR="00E26552" w:rsidRDefault="008C2D0B">
      <w:pPr>
        <w:pStyle w:val="ListParagraph"/>
      </w:pPr>
      <w:bookmarkStart w:id="3748" w:name="_Hlk522174282"/>
      <w:bookmarkStart w:id="3749" w:name="_Hlk522520535"/>
      <w:r>
        <w:t>The index is calculated on each business day (as def</w:t>
      </w:r>
      <w:r>
        <w:t>ined in section 7 and the appendices) in accordance with the following formula:</w:t>
      </w:r>
    </w:p>
    <w:p w14:paraId="0D386EB2" w14:textId="77777777" w:rsidR="00E26552" w:rsidRDefault="00E26552">
      <w:pPr>
        <w:autoSpaceDE w:val="0"/>
        <w:autoSpaceDN w:val="0"/>
        <w:adjustRightInd w:val="0"/>
        <w:ind w:right="495"/>
        <w:rPr>
          <w:rFonts w:cs="Arial"/>
          <w:szCs w:val="20"/>
        </w:rPr>
      </w:pPr>
    </w:p>
    <w:p w14:paraId="0D386EB3" w14:textId="77777777" w:rsidR="00E26552" w:rsidRDefault="008C2D0B">
      <w:pPr>
        <w:pStyle w:val="Normalnon-list"/>
        <w:rPr>
          <w:sz w:val="18"/>
          <w:szCs w:val="18"/>
        </w:rPr>
      </w:pPr>
      <w:bookmarkStart w:id="3750" w:name="_Hlk522189111"/>
      <w:r>
        <w:rPr>
          <w:sz w:val="18"/>
          <w:szCs w:val="18"/>
        </w:rPr>
        <w:t>The index level on the index start date is set to 100.</w:t>
      </w:r>
    </w:p>
    <w:p w14:paraId="0D386EB4" w14:textId="77777777" w:rsidR="00E26552" w:rsidRDefault="008C2D0B">
      <w:pPr>
        <w:pStyle w:val="Normalnon-list"/>
        <w:rPr>
          <w:sz w:val="18"/>
          <w:szCs w:val="18"/>
          <w:lang w:val="en-US"/>
        </w:rPr>
      </w:pPr>
      <m:oMathPara>
        <m:oMath>
          <m:sSub>
            <m:sSubPr>
              <m:ctrlPr>
                <w:rPr>
                  <w:rFonts w:ascii="Cambria Math" w:hAnsi="Cambria Math"/>
                  <w:i/>
                  <w:sz w:val="18"/>
                  <w:szCs w:val="18"/>
                  <w:lang w:val="en-US"/>
                </w:rPr>
              </m:ctrlPr>
            </m:sSubPr>
            <m:e>
              <m:r>
                <w:rPr>
                  <w:rFonts w:ascii="Cambria Math" w:hAnsi="Cambria Math"/>
                  <w:sz w:val="18"/>
                  <w:szCs w:val="18"/>
                  <w:lang w:val="en-US"/>
                </w:rPr>
                <m:t>IL</m:t>
              </m:r>
            </m:e>
            <m:sub>
              <m:r>
                <w:rPr>
                  <w:rFonts w:ascii="Cambria Math" w:hAnsi="Cambria Math"/>
                  <w:sz w:val="18"/>
                  <w:szCs w:val="18"/>
                  <w:lang w:val="en-US"/>
                </w:rPr>
                <m:t>0</m:t>
              </m:r>
            </m:sub>
          </m:sSub>
          <m:r>
            <w:rPr>
              <w:rFonts w:ascii="Cambria Math" w:hAnsi="Cambria Math"/>
              <w:sz w:val="18"/>
              <w:szCs w:val="18"/>
              <w:lang w:val="en-US"/>
            </w:rPr>
            <m:t>=100</m:t>
          </m:r>
        </m:oMath>
      </m:oMathPara>
    </w:p>
    <w:p w14:paraId="0D386EB5" w14:textId="77777777" w:rsidR="00E26552" w:rsidRDefault="00E26552">
      <w:pPr>
        <w:pStyle w:val="Normalnon-list"/>
        <w:rPr>
          <w:sz w:val="18"/>
          <w:szCs w:val="18"/>
        </w:rPr>
      </w:pPr>
    </w:p>
    <w:p w14:paraId="0D386EB6" w14:textId="77777777" w:rsidR="00E26552" w:rsidRDefault="008C2D0B">
      <w:pPr>
        <w:pStyle w:val="Normalnon-list"/>
        <w:rPr>
          <w:sz w:val="18"/>
          <w:szCs w:val="18"/>
        </w:rPr>
      </w:pPr>
      <w:r>
        <w:rPr>
          <w:sz w:val="18"/>
          <w:szCs w:val="18"/>
        </w:rPr>
        <w:t>On every business day following the index start date:</w:t>
      </w:r>
    </w:p>
    <w:p w14:paraId="0D386EB7" w14:textId="77777777" w:rsidR="00E26552" w:rsidRDefault="00E26552">
      <w:pPr>
        <w:pStyle w:val="Normalnon-list"/>
        <w:rPr>
          <w:sz w:val="18"/>
          <w:szCs w:val="18"/>
        </w:rPr>
      </w:pPr>
    </w:p>
    <w:p w14:paraId="0D386EB8" w14:textId="77777777" w:rsidR="00E26552" w:rsidRDefault="008C2D0B">
      <w:pPr>
        <w:pStyle w:val="Normalnon-list"/>
        <w:rPr>
          <w:rFonts w:asciiTheme="majorHAnsi" w:hAnsiTheme="majorHAnsi"/>
          <w:sz w:val="18"/>
          <w:szCs w:val="18"/>
          <w:lang w:val="en-US"/>
        </w:rPr>
      </w:pPr>
      <m:oMathPara>
        <m:oMath>
          <m:sSub>
            <m:sSubPr>
              <m:ctrlPr>
                <w:rPr>
                  <w:rFonts w:ascii="Cambria Math" w:hAnsi="Cambria Math"/>
                  <w:i/>
                  <w:sz w:val="18"/>
                  <w:szCs w:val="18"/>
                  <w:lang w:val="en-US"/>
                </w:rPr>
              </m:ctrlPr>
            </m:sSubPr>
            <m:e>
              <m:r>
                <w:rPr>
                  <w:rFonts w:ascii="Cambria Math" w:hAnsi="Cambria Math"/>
                  <w:sz w:val="18"/>
                  <w:szCs w:val="18"/>
                  <w:lang w:val="en-US"/>
                </w:rPr>
                <m:t>IL</m:t>
              </m:r>
            </m:e>
            <m:sub>
              <m:r>
                <w:rPr>
                  <w:rFonts w:ascii="Cambria Math" w:hAnsi="Cambria Math"/>
                  <w:sz w:val="18"/>
                  <w:szCs w:val="18"/>
                  <w:lang w:val="en-US"/>
                </w:rPr>
                <m:t>t</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IL</m:t>
              </m:r>
            </m:e>
            <m:sub>
              <m:r>
                <w:rPr>
                  <w:rFonts w:ascii="Cambria Math" w:hAnsi="Cambria Math"/>
                  <w:sz w:val="18"/>
                  <w:szCs w:val="18"/>
                  <w:lang w:val="en-US"/>
                </w:rPr>
                <m:t>vcd</m:t>
              </m:r>
            </m:sub>
          </m:sSub>
          <m:r>
            <w:rPr>
              <w:rFonts w:ascii="Cambria Math" w:hAnsi="Cambria Math"/>
              <w:sz w:val="18"/>
              <w:szCs w:val="18"/>
              <w:lang w:val="en-US"/>
            </w:rPr>
            <m:t>*</m:t>
          </m:r>
          <m:d>
            <m:dPr>
              <m:ctrlPr>
                <w:rPr>
                  <w:rFonts w:ascii="Cambria Math" w:hAnsi="Cambria Math"/>
                  <w:i/>
                  <w:sz w:val="18"/>
                  <w:szCs w:val="18"/>
                  <w:lang w:val="en-US"/>
                </w:rPr>
              </m:ctrlPr>
            </m:dPr>
            <m:e>
              <m:r>
                <w:rPr>
                  <w:rFonts w:ascii="Cambria Math" w:hAnsi="Cambria Math"/>
                  <w:sz w:val="18"/>
                  <w:szCs w:val="18"/>
                  <w:lang w:val="en-US"/>
                </w:rPr>
                <m:t>1+</m:t>
              </m:r>
              <m:sSub>
                <m:sSubPr>
                  <m:ctrlPr>
                    <w:rPr>
                      <w:rFonts w:ascii="Cambria Math" w:hAnsi="Cambria Math"/>
                      <w:i/>
                      <w:sz w:val="18"/>
                      <w:szCs w:val="18"/>
                      <w:lang w:val="en-US"/>
                    </w:rPr>
                  </m:ctrlPr>
                </m:sSubPr>
                <m:e>
                  <m:r>
                    <w:rPr>
                      <w:rFonts w:ascii="Cambria Math" w:hAnsi="Cambria Math"/>
                      <w:sz w:val="18"/>
                      <w:szCs w:val="18"/>
                      <w:lang w:val="en-US"/>
                    </w:rPr>
                    <m:t>Exp</m:t>
                  </m:r>
                </m:e>
                <m:sub>
                  <m:r>
                    <w:rPr>
                      <w:rFonts w:ascii="Cambria Math" w:hAnsi="Cambria Math"/>
                      <w:sz w:val="18"/>
                      <w:szCs w:val="18"/>
                      <w:lang w:val="en-US"/>
                    </w:rPr>
                    <m:t>vcd</m:t>
                  </m:r>
                </m:sub>
              </m:sSub>
              <m:r>
                <w:rPr>
                  <w:rFonts w:ascii="Cambria Math" w:hAnsi="Cambria Math"/>
                  <w:sz w:val="18"/>
                  <w:szCs w:val="18"/>
                  <w:lang w:val="en-US"/>
                </w:rPr>
                <m:t>*</m:t>
              </m:r>
              <m:d>
                <m:dPr>
                  <m:ctrlPr>
                    <w:rPr>
                      <w:rFonts w:ascii="Cambria Math" w:hAnsi="Cambria Math"/>
                      <w:i/>
                      <w:sz w:val="18"/>
                      <w:szCs w:val="18"/>
                      <w:lang w:val="en-US"/>
                    </w:rPr>
                  </m:ctrlPr>
                </m:dPr>
                <m:e>
                  <m:f>
                    <m:fPr>
                      <m:ctrlPr>
                        <w:rPr>
                          <w:rFonts w:ascii="Cambria Math" w:hAnsi="Cambria Math"/>
                          <w:i/>
                          <w:sz w:val="18"/>
                          <w:szCs w:val="18"/>
                          <w:lang w:val="en-US"/>
                        </w:rPr>
                      </m:ctrlPr>
                    </m:fPr>
                    <m:num>
                      <m:sSub>
                        <m:sSubPr>
                          <m:ctrlPr>
                            <w:rPr>
                              <w:rFonts w:ascii="Cambria Math" w:hAnsi="Cambria Math"/>
                              <w:i/>
                              <w:sz w:val="18"/>
                              <w:szCs w:val="18"/>
                              <w:lang w:val="en-US"/>
                            </w:rPr>
                          </m:ctrlPr>
                        </m:sSubPr>
                        <m:e>
                          <m:r>
                            <w:rPr>
                              <w:rFonts w:ascii="Cambria Math" w:hAnsi="Cambria Math"/>
                              <w:sz w:val="18"/>
                              <w:szCs w:val="18"/>
                              <w:lang w:val="en-US"/>
                            </w:rPr>
                            <m:t>targetInde</m:t>
                          </m:r>
                          <m:r>
                            <w:rPr>
                              <w:rFonts w:ascii="Cambria Math" w:hAnsi="Cambria Math"/>
                              <w:sz w:val="18"/>
                              <w:szCs w:val="18"/>
                              <w:lang w:val="en-US"/>
                            </w:rPr>
                            <m:t>x</m:t>
                          </m:r>
                        </m:e>
                        <m:sub>
                          <m:r>
                            <w:rPr>
                              <w:rFonts w:ascii="Cambria Math" w:hAnsi="Cambria Math"/>
                              <w:sz w:val="18"/>
                              <w:szCs w:val="18"/>
                              <w:lang w:val="en-US"/>
                            </w:rPr>
                            <m:t>t</m:t>
                          </m:r>
                        </m:sub>
                      </m:sSub>
                    </m:num>
                    <m:den>
                      <m:sSub>
                        <m:sSubPr>
                          <m:ctrlPr>
                            <w:rPr>
                              <w:rFonts w:ascii="Cambria Math" w:hAnsi="Cambria Math"/>
                              <w:i/>
                              <w:sz w:val="18"/>
                              <w:szCs w:val="18"/>
                              <w:lang w:val="en-US"/>
                            </w:rPr>
                          </m:ctrlPr>
                        </m:sSubPr>
                        <m:e>
                          <m:r>
                            <w:rPr>
                              <w:rFonts w:ascii="Cambria Math" w:hAnsi="Cambria Math"/>
                              <w:sz w:val="18"/>
                              <w:szCs w:val="18"/>
                              <w:lang w:val="en-US"/>
                            </w:rPr>
                            <m:t>targetIndex</m:t>
                          </m:r>
                        </m:e>
                        <m:sub>
                          <m:r>
                            <w:rPr>
                              <w:rFonts w:ascii="Cambria Math" w:hAnsi="Cambria Math"/>
                              <w:sz w:val="18"/>
                              <w:szCs w:val="18"/>
                              <w:lang w:val="en-US"/>
                            </w:rPr>
                            <m:t>vcd</m:t>
                          </m:r>
                        </m:sub>
                      </m:sSub>
                    </m:den>
                  </m:f>
                  <m:r>
                    <w:rPr>
                      <w:rFonts w:ascii="Cambria Math" w:hAnsi="Cambria Math"/>
                      <w:sz w:val="18"/>
                      <w:szCs w:val="18"/>
                      <w:lang w:val="en-US"/>
                    </w:rPr>
                    <m:t>-</m:t>
                  </m:r>
                  <m:r>
                    <w:rPr>
                      <w:rFonts w:ascii="Cambria Math" w:hAnsi="Cambria Math"/>
                      <w:sz w:val="18"/>
                      <w:szCs w:val="18"/>
                      <w:lang w:val="en-US"/>
                    </w:rPr>
                    <m:t>1</m:t>
                  </m:r>
                </m:e>
              </m:d>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Exp</m:t>
                  </m:r>
                </m:e>
                <m:sub>
                  <m:r>
                    <w:rPr>
                      <w:rFonts w:ascii="Cambria Math" w:hAnsi="Cambria Math"/>
                      <w:sz w:val="18"/>
                      <w:szCs w:val="18"/>
                      <w:lang w:val="en-US"/>
                    </w:rPr>
                    <m:t>vcd</m:t>
                  </m:r>
                </m:sub>
              </m:sSub>
              <m:r>
                <w:rPr>
                  <w:rFonts w:ascii="Cambria Math" w:hAnsi="Cambria Math"/>
                  <w:sz w:val="18"/>
                  <w:szCs w:val="18"/>
                  <w:lang w:val="en-US"/>
                </w:rPr>
                <m:t>*</m:t>
              </m:r>
              <m:sSub>
                <m:sSubPr>
                  <m:ctrlPr>
                    <w:rPr>
                      <w:rFonts w:ascii="Cambria Math" w:hAnsi="Cambria Math"/>
                      <w:i/>
                      <w:sz w:val="18"/>
                      <w:szCs w:val="18"/>
                      <w:lang w:val="en-US"/>
                    </w:rPr>
                  </m:ctrlPr>
                </m:sSubPr>
                <m:e>
                  <m:r>
                    <w:rPr>
                      <w:rFonts w:ascii="Cambria Math" w:hAnsi="Cambria Math"/>
                      <w:sz w:val="18"/>
                      <w:szCs w:val="18"/>
                      <w:lang w:val="en-US"/>
                    </w:rPr>
                    <m:t>rate</m:t>
                  </m:r>
                </m:e>
                <m:sub>
                  <m:r>
                    <w:rPr>
                      <w:rFonts w:ascii="Cambria Math" w:hAnsi="Cambria Math"/>
                      <w:sz w:val="18"/>
                      <w:szCs w:val="18"/>
                      <w:lang w:val="en-US"/>
                    </w:rPr>
                    <m:t>vcd</m:t>
                  </m:r>
                </m:sub>
              </m:sSub>
              <m:r>
                <w:rPr>
                  <w:rFonts w:ascii="Cambria Math" w:hAnsi="Cambria Math"/>
                  <w:sz w:val="18"/>
                  <w:szCs w:val="18"/>
                  <w:lang w:val="en-US"/>
                </w:rPr>
                <m:t>*</m:t>
              </m:r>
              <m:f>
                <m:fPr>
                  <m:ctrlPr>
                    <w:rPr>
                      <w:rFonts w:ascii="Cambria Math" w:hAnsi="Cambria Math"/>
                      <w:i/>
                      <w:sz w:val="18"/>
                      <w:szCs w:val="18"/>
                      <w:lang w:val="en-US"/>
                    </w:rPr>
                  </m:ctrlPr>
                </m:fPr>
                <m:num>
                  <m:sSub>
                    <m:sSubPr>
                      <m:ctrlPr>
                        <w:rPr>
                          <w:rFonts w:ascii="Cambria Math" w:hAnsi="Cambria Math"/>
                          <w:i/>
                          <w:sz w:val="18"/>
                          <w:szCs w:val="18"/>
                          <w:lang w:val="en-US"/>
                        </w:rPr>
                      </m:ctrlPr>
                    </m:sSubPr>
                    <m:e>
                      <m:r>
                        <w:rPr>
                          <w:rFonts w:ascii="Cambria Math" w:hAnsi="Cambria Math"/>
                          <w:sz w:val="18"/>
                          <w:szCs w:val="18"/>
                          <w:lang w:val="en-US"/>
                        </w:rPr>
                        <m:t>DC</m:t>
                      </m:r>
                    </m:e>
                    <m:sub>
                      <m:r>
                        <w:rPr>
                          <w:rFonts w:ascii="Cambria Math" w:hAnsi="Cambria Math"/>
                          <w:sz w:val="18"/>
                          <w:szCs w:val="18"/>
                          <w:lang w:val="en-US"/>
                        </w:rPr>
                        <m:t>vcd</m:t>
                      </m:r>
                      <m:r>
                        <w:rPr>
                          <w:rFonts w:ascii="Cambria Math" w:hAnsi="Cambria Math"/>
                          <w:sz w:val="18"/>
                          <w:szCs w:val="18"/>
                          <w:lang w:val="en-US"/>
                        </w:rPr>
                        <m:t>,</m:t>
                      </m:r>
                      <m:r>
                        <w:rPr>
                          <w:rFonts w:ascii="Cambria Math" w:hAnsi="Cambria Math"/>
                          <w:sz w:val="18"/>
                          <w:szCs w:val="18"/>
                          <w:lang w:val="en-US"/>
                        </w:rPr>
                        <m:t>t</m:t>
                      </m:r>
                    </m:sub>
                  </m:sSub>
                </m:num>
                <m:den>
                  <m:r>
                    <w:rPr>
                      <w:rFonts w:ascii="Cambria Math" w:hAnsi="Cambria Math"/>
                      <w:sz w:val="18"/>
                      <w:szCs w:val="18"/>
                      <w:lang w:val="en-US"/>
                    </w:rPr>
                    <m:t>360</m:t>
                  </m:r>
                </m:den>
              </m:f>
              <m:r>
                <w:rPr>
                  <w:rFonts w:ascii="Cambria Math" w:hAnsi="Cambria Math"/>
                  <w:sz w:val="18"/>
                  <w:szCs w:val="18"/>
                  <w:lang w:val="en-US"/>
                </w:rPr>
                <m:t>-</m:t>
              </m:r>
              <m:r>
                <w:rPr>
                  <w:rFonts w:ascii="Cambria Math" w:hAnsi="Cambria Math"/>
                  <w:sz w:val="18"/>
                  <w:szCs w:val="18"/>
                  <w:lang w:val="en-US"/>
                </w:rPr>
                <m:t>synt</m:t>
              </m:r>
              <m:r>
                <w:rPr>
                  <w:rFonts w:ascii="Cambria Math" w:hAnsi="Cambria Math"/>
                  <w:sz w:val="18"/>
                  <w:szCs w:val="18"/>
                  <w:lang w:val="en-US"/>
                </w:rPr>
                <m:t>h</m:t>
              </m:r>
              <m:r>
                <w:rPr>
                  <w:rFonts w:ascii="Cambria Math" w:hAnsi="Cambria Math"/>
                  <w:sz w:val="18"/>
                  <w:szCs w:val="18"/>
                  <w:lang w:val="en-US"/>
                </w:rPr>
                <m:t>Div</m:t>
              </m:r>
              <m:r>
                <w:rPr>
                  <w:rFonts w:ascii="Cambria Math" w:hAnsi="Cambria Math"/>
                  <w:sz w:val="18"/>
                  <w:szCs w:val="18"/>
                  <w:lang w:val="en-US"/>
                </w:rPr>
                <m:t>*</m:t>
              </m:r>
              <m:f>
                <m:fPr>
                  <m:ctrlPr>
                    <w:rPr>
                      <w:rFonts w:ascii="Cambria Math" w:hAnsi="Cambria Math"/>
                      <w:i/>
                      <w:sz w:val="18"/>
                      <w:szCs w:val="18"/>
                      <w:lang w:val="en-US"/>
                    </w:rPr>
                  </m:ctrlPr>
                </m:fPr>
                <m:num>
                  <m:sSub>
                    <m:sSubPr>
                      <m:ctrlPr>
                        <w:rPr>
                          <w:rFonts w:ascii="Cambria Math" w:hAnsi="Cambria Math"/>
                          <w:i/>
                          <w:sz w:val="18"/>
                          <w:szCs w:val="18"/>
                          <w:lang w:val="en-US"/>
                        </w:rPr>
                      </m:ctrlPr>
                    </m:sSubPr>
                    <m:e>
                      <m:r>
                        <w:rPr>
                          <w:rFonts w:ascii="Cambria Math" w:hAnsi="Cambria Math"/>
                          <w:sz w:val="18"/>
                          <w:szCs w:val="18"/>
                          <w:lang w:val="en-US"/>
                        </w:rPr>
                        <m:t>DC</m:t>
                      </m:r>
                    </m:e>
                    <m:sub>
                      <m:r>
                        <w:rPr>
                          <w:rFonts w:ascii="Cambria Math" w:hAnsi="Cambria Math"/>
                          <w:sz w:val="18"/>
                          <w:szCs w:val="18"/>
                          <w:lang w:val="en-US"/>
                        </w:rPr>
                        <m:t>vcd</m:t>
                      </m:r>
                      <m:r>
                        <w:rPr>
                          <w:rFonts w:ascii="Cambria Math" w:hAnsi="Cambria Math"/>
                          <w:sz w:val="18"/>
                          <w:szCs w:val="18"/>
                          <w:lang w:val="en-US"/>
                        </w:rPr>
                        <m:t>,</m:t>
                      </m:r>
                      <m:r>
                        <w:rPr>
                          <w:rFonts w:ascii="Cambria Math" w:hAnsi="Cambria Math"/>
                          <w:sz w:val="18"/>
                          <w:szCs w:val="18"/>
                          <w:lang w:val="en-US"/>
                        </w:rPr>
                        <m:t>t</m:t>
                      </m:r>
                    </m:sub>
                  </m:sSub>
                </m:num>
                <m:den>
                  <m:r>
                    <w:rPr>
                      <w:rFonts w:ascii="Cambria Math" w:hAnsi="Cambria Math"/>
                      <w:sz w:val="18"/>
                      <w:szCs w:val="18"/>
                      <w:lang w:val="en-US"/>
                    </w:rPr>
                    <m:t>365</m:t>
                  </m:r>
                </m:den>
              </m:f>
            </m:e>
          </m:d>
        </m:oMath>
      </m:oMathPara>
    </w:p>
    <w:p w14:paraId="0D386EB9" w14:textId="77777777" w:rsidR="00E26552" w:rsidRDefault="00E26552">
      <w:pPr>
        <w:pStyle w:val="Normalnon-list"/>
        <w:rPr>
          <w:sz w:val="18"/>
          <w:szCs w:val="18"/>
        </w:rPr>
      </w:pPr>
    </w:p>
    <w:p w14:paraId="0D386EBA" w14:textId="77777777" w:rsidR="00E26552" w:rsidRDefault="008C2D0B">
      <w:pPr>
        <w:pStyle w:val="Normalnon-list"/>
        <w:rPr>
          <w:sz w:val="18"/>
          <w:szCs w:val="18"/>
        </w:rPr>
      </w:pPr>
      <w:r>
        <w:rPr>
          <w:sz w:val="18"/>
          <w:szCs w:val="18"/>
        </w:rPr>
        <w:br w:type="page"/>
      </w:r>
    </w:p>
    <w:p w14:paraId="0D386EBB" w14:textId="77777777" w:rsidR="00E26552" w:rsidRDefault="00E26552">
      <w:pPr>
        <w:pStyle w:val="Normalnon-list"/>
        <w:rPr>
          <w:sz w:val="18"/>
          <w:szCs w:val="18"/>
        </w:rPr>
      </w:pPr>
    </w:p>
    <w:p w14:paraId="0D386EBC" w14:textId="77777777" w:rsidR="00E26552" w:rsidRDefault="008C2D0B">
      <w:pPr>
        <w:pStyle w:val="Normalnon-list"/>
        <w:spacing w:before="80"/>
        <w:rPr>
          <w:sz w:val="18"/>
          <w:szCs w:val="18"/>
        </w:rPr>
      </w:pPr>
      <w:r>
        <w:rPr>
          <w:sz w:val="18"/>
          <w:szCs w:val="18"/>
        </w:rPr>
        <w:t>with:</w:t>
      </w:r>
    </w:p>
    <w:p w14:paraId="0D386EBD" w14:textId="77777777" w:rsidR="00E26552" w:rsidRDefault="008C2D0B">
      <w:pPr>
        <w:pStyle w:val="Normalnon-list"/>
        <w:spacing w:before="80"/>
        <w:rPr>
          <w:sz w:val="18"/>
          <w:szCs w:val="18"/>
        </w:rPr>
      </w:pPr>
      <m:oMath>
        <m:sSub>
          <m:sSubPr>
            <m:ctrlPr>
              <w:rPr>
                <w:rFonts w:ascii="Cambria Math" w:hAnsi="Cambria Math"/>
                <w:i/>
                <w:sz w:val="18"/>
                <w:szCs w:val="18"/>
                <w:lang w:val="en-US"/>
              </w:rPr>
            </m:ctrlPr>
          </m:sSubPr>
          <m:e>
            <m:r>
              <w:rPr>
                <w:rFonts w:ascii="Cambria Math" w:hAnsi="Cambria Math"/>
                <w:sz w:val="18"/>
                <w:szCs w:val="18"/>
                <w:lang w:val="en-US"/>
              </w:rPr>
              <m:t>IL</m:t>
            </m:r>
          </m:e>
          <m:sub>
            <m:r>
              <w:rPr>
                <w:rFonts w:ascii="Cambria Math" w:hAnsi="Cambria Math"/>
                <w:sz w:val="18"/>
                <w:szCs w:val="18"/>
                <w:lang w:val="en-US"/>
              </w:rPr>
              <m:t>t</m:t>
            </m:r>
          </m:sub>
        </m:sSub>
      </m:oMath>
      <w:r>
        <w:rPr>
          <w:sz w:val="18"/>
          <w:szCs w:val="18"/>
        </w:rPr>
        <w:tab/>
        <w:t>= Index Level as of business day t</w:t>
      </w:r>
    </w:p>
    <w:bookmarkStart w:id="3751" w:name="OLE_LINK7"/>
    <w:bookmarkStart w:id="3752" w:name="OLE_LINK8"/>
    <w:p w14:paraId="0D386EBE" w14:textId="77777777" w:rsidR="00E26552" w:rsidRDefault="008C2D0B">
      <w:pPr>
        <w:pStyle w:val="Normalnon-list"/>
        <w:spacing w:before="80"/>
        <w:rPr>
          <w:sz w:val="18"/>
          <w:szCs w:val="18"/>
        </w:rPr>
      </w:pPr>
      <m:oMath>
        <m:sSub>
          <m:sSubPr>
            <m:ctrlPr>
              <w:rPr>
                <w:rFonts w:ascii="Cambria Math" w:hAnsi="Cambria Math"/>
                <w:i/>
                <w:sz w:val="18"/>
                <w:szCs w:val="18"/>
                <w:lang w:val="en-US"/>
              </w:rPr>
            </m:ctrlPr>
          </m:sSubPr>
          <m:e>
            <m:r>
              <w:rPr>
                <w:rFonts w:ascii="Cambria Math" w:hAnsi="Cambria Math"/>
                <w:sz w:val="18"/>
                <w:szCs w:val="18"/>
                <w:lang w:val="en-US"/>
              </w:rPr>
              <m:t>targetIndex</m:t>
            </m:r>
          </m:e>
          <m:sub>
            <m:r>
              <w:rPr>
                <w:rFonts w:ascii="Cambria Math" w:hAnsi="Cambria Math"/>
                <w:sz w:val="18"/>
                <w:szCs w:val="18"/>
                <w:lang w:val="en-US"/>
              </w:rPr>
              <m:t>t</m:t>
            </m:r>
          </m:sub>
        </m:sSub>
      </m:oMath>
      <w:bookmarkEnd w:id="3751"/>
      <w:bookmarkEnd w:id="3752"/>
      <w:r>
        <w:rPr>
          <w:sz w:val="18"/>
          <w:szCs w:val="18"/>
          <w:lang w:val="en-US"/>
        </w:rPr>
        <w:t xml:space="preserve"> = </w:t>
      </w:r>
      <w:r>
        <w:rPr>
          <w:sz w:val="18"/>
          <w:szCs w:val="18"/>
        </w:rPr>
        <w:t>The closing level of the target index as of business day t</w:t>
      </w:r>
    </w:p>
    <w:p w14:paraId="0D386EBF" w14:textId="77777777" w:rsidR="00E26552" w:rsidRDefault="008C2D0B">
      <w:pPr>
        <w:pStyle w:val="Normalnon-list"/>
        <w:spacing w:before="80"/>
        <w:rPr>
          <w:sz w:val="18"/>
          <w:szCs w:val="18"/>
        </w:rPr>
      </w:pPr>
      <m:oMath>
        <m:sSub>
          <m:sSubPr>
            <m:ctrlPr>
              <w:rPr>
                <w:rFonts w:ascii="Cambria Math" w:hAnsi="Cambria Math"/>
                <w:i/>
                <w:sz w:val="18"/>
                <w:szCs w:val="18"/>
                <w:lang w:val="en-US"/>
              </w:rPr>
            </m:ctrlPr>
          </m:sSubPr>
          <m:e>
            <m:r>
              <w:rPr>
                <w:rFonts w:ascii="Cambria Math" w:hAnsi="Cambria Math"/>
                <w:sz w:val="18"/>
                <w:szCs w:val="18"/>
                <w:lang w:val="en-US"/>
              </w:rPr>
              <m:t>Exp</m:t>
            </m:r>
          </m:e>
          <m:sub>
            <m:r>
              <w:rPr>
                <w:rFonts w:ascii="Cambria Math" w:hAnsi="Cambria Math"/>
                <w:sz w:val="18"/>
                <w:szCs w:val="18"/>
                <w:lang w:val="en-US"/>
              </w:rPr>
              <m:t>vcd</m:t>
            </m:r>
          </m:sub>
        </m:sSub>
      </m:oMath>
      <w:r>
        <w:rPr>
          <w:sz w:val="18"/>
          <w:szCs w:val="18"/>
          <w:lang w:val="en-US"/>
        </w:rPr>
        <w:t xml:space="preserve"> = The exposure to the target index on </w:t>
      </w:r>
      <w:r>
        <w:rPr>
          <w:sz w:val="18"/>
          <w:szCs w:val="18"/>
        </w:rPr>
        <w:t>the last volatility calculation day</w:t>
      </w:r>
      <w:r>
        <w:rPr>
          <w:sz w:val="18"/>
          <w:szCs w:val="18"/>
          <w:lang w:val="en-US"/>
        </w:rPr>
        <w:t xml:space="preserve"> as defined further below </w:t>
      </w:r>
    </w:p>
    <w:p w14:paraId="0D386EC0" w14:textId="77777777" w:rsidR="00E26552" w:rsidRDefault="008C2D0B">
      <w:pPr>
        <w:pStyle w:val="Normalnon-list"/>
        <w:spacing w:before="80"/>
        <w:rPr>
          <w:sz w:val="18"/>
          <w:szCs w:val="18"/>
        </w:rPr>
      </w:pPr>
      <m:oMath>
        <m:sSub>
          <m:sSubPr>
            <m:ctrlPr>
              <w:rPr>
                <w:rFonts w:ascii="Cambria Math" w:hAnsi="Cambria Math"/>
                <w:i/>
                <w:sz w:val="18"/>
                <w:szCs w:val="18"/>
                <w:lang w:val="en-US"/>
              </w:rPr>
            </m:ctrlPr>
          </m:sSubPr>
          <m:e>
            <m:r>
              <w:rPr>
                <w:rFonts w:ascii="Cambria Math" w:hAnsi="Cambria Math"/>
                <w:sz w:val="18"/>
                <w:szCs w:val="18"/>
                <w:lang w:val="en-US"/>
              </w:rPr>
              <m:t>rate</m:t>
            </m:r>
          </m:e>
          <m:sub>
            <m:r>
              <w:rPr>
                <w:rFonts w:ascii="Cambria Math" w:hAnsi="Cambria Math"/>
                <w:sz w:val="18"/>
                <w:szCs w:val="18"/>
                <w:lang w:val="en-US"/>
              </w:rPr>
              <m:t>vcd</m:t>
            </m:r>
          </m:sub>
        </m:sSub>
      </m:oMath>
      <w:r>
        <w:rPr>
          <w:sz w:val="18"/>
          <w:szCs w:val="18"/>
          <w:lang w:val="en-US"/>
        </w:rPr>
        <w:t xml:space="preserve"> = </w:t>
      </w:r>
      <w:r>
        <w:rPr>
          <w:sz w:val="18"/>
          <w:szCs w:val="18"/>
        </w:rPr>
        <w:t xml:space="preserve">Level of the money market rate, expressed as a percentage, </w:t>
      </w:r>
      <w:r>
        <w:rPr>
          <w:sz w:val="18"/>
          <w:szCs w:val="18"/>
          <w:lang w:val="en-US"/>
        </w:rPr>
        <w:t xml:space="preserve">for </w:t>
      </w:r>
      <w:r>
        <w:rPr>
          <w:sz w:val="18"/>
          <w:szCs w:val="18"/>
        </w:rPr>
        <w:t>the last volatility calculation day</w:t>
      </w:r>
    </w:p>
    <w:p w14:paraId="0D386EC1" w14:textId="77777777" w:rsidR="00E26552" w:rsidRDefault="008C2D0B">
      <w:pPr>
        <w:pStyle w:val="Normalnon-list"/>
        <w:spacing w:before="80"/>
        <w:rPr>
          <w:sz w:val="18"/>
          <w:szCs w:val="18"/>
        </w:rPr>
      </w:pPr>
      <m:oMath>
        <m:sSub>
          <m:sSubPr>
            <m:ctrlPr>
              <w:rPr>
                <w:rFonts w:ascii="Cambria Math" w:hAnsi="Cambria Math"/>
                <w:i/>
                <w:sz w:val="18"/>
                <w:szCs w:val="18"/>
                <w:lang w:val="en-US"/>
              </w:rPr>
            </m:ctrlPr>
          </m:sSubPr>
          <m:e>
            <m:r>
              <w:rPr>
                <w:rFonts w:ascii="Cambria Math" w:hAnsi="Cambria Math"/>
                <w:sz w:val="18"/>
                <w:szCs w:val="18"/>
                <w:lang w:val="en-US"/>
              </w:rPr>
              <m:t>DC</m:t>
            </m:r>
          </m:e>
          <m:sub>
            <m:r>
              <w:rPr>
                <w:rFonts w:ascii="Cambria Math" w:hAnsi="Cambria Math"/>
                <w:sz w:val="18"/>
                <w:szCs w:val="18"/>
                <w:lang w:val="en-US"/>
              </w:rPr>
              <m:t>vcd</m:t>
            </m:r>
            <m:r>
              <w:rPr>
                <w:rFonts w:ascii="Cambria Math" w:hAnsi="Cambria Math"/>
                <w:sz w:val="18"/>
                <w:szCs w:val="18"/>
                <w:lang w:val="en-US"/>
              </w:rPr>
              <m:t>,</m:t>
            </m:r>
            <m:r>
              <w:rPr>
                <w:rFonts w:ascii="Cambria Math" w:hAnsi="Cambria Math"/>
                <w:sz w:val="18"/>
                <w:szCs w:val="18"/>
                <w:lang w:val="en-US"/>
              </w:rPr>
              <m:t>t</m:t>
            </m:r>
          </m:sub>
        </m:sSub>
      </m:oMath>
      <w:r>
        <w:rPr>
          <w:sz w:val="18"/>
          <w:szCs w:val="18"/>
          <w:lang w:val="en-US"/>
        </w:rPr>
        <w:t>= Number of ca</w:t>
      </w:r>
      <w:r>
        <w:rPr>
          <w:sz w:val="18"/>
          <w:szCs w:val="18"/>
          <w:lang w:val="en-US"/>
        </w:rPr>
        <w:t xml:space="preserve">lendar days from (and excluding) </w:t>
      </w:r>
      <w:r>
        <w:rPr>
          <w:sz w:val="18"/>
          <w:szCs w:val="18"/>
        </w:rPr>
        <w:t xml:space="preserve">the last volatility calculation day </w:t>
      </w:r>
      <w:r>
        <w:rPr>
          <w:sz w:val="18"/>
          <w:szCs w:val="18"/>
          <w:lang w:val="en-US"/>
        </w:rPr>
        <w:t xml:space="preserve">to (and including) </w:t>
      </w:r>
      <w:r>
        <w:rPr>
          <w:sz w:val="18"/>
          <w:szCs w:val="18"/>
        </w:rPr>
        <w:t xml:space="preserve">business day </w:t>
      </w:r>
      <w:r>
        <w:rPr>
          <w:sz w:val="18"/>
          <w:szCs w:val="18"/>
          <w:lang w:val="en-US"/>
        </w:rPr>
        <w:t>t</w:t>
      </w:r>
    </w:p>
    <w:p w14:paraId="0D386EC2" w14:textId="77777777" w:rsidR="00E26552" w:rsidRDefault="008C2D0B">
      <w:pPr>
        <w:pStyle w:val="Normalnon-list"/>
        <w:spacing w:before="80"/>
        <w:rPr>
          <w:sz w:val="18"/>
          <w:szCs w:val="18"/>
        </w:rPr>
      </w:pPr>
      <m:oMath>
        <m:r>
          <w:rPr>
            <w:rFonts w:ascii="Cambria Math" w:hAnsi="Cambria Math"/>
            <w:sz w:val="18"/>
            <w:szCs w:val="18"/>
          </w:rPr>
          <m:t>synt</m:t>
        </m:r>
        <m:r>
          <w:rPr>
            <w:rFonts w:ascii="Cambria Math" w:hAnsi="Cambria Math"/>
            <w:sz w:val="18"/>
            <w:szCs w:val="18"/>
          </w:rPr>
          <m:t>h</m:t>
        </m:r>
        <m:r>
          <w:rPr>
            <w:rFonts w:ascii="Cambria Math" w:hAnsi="Cambria Math"/>
            <w:sz w:val="18"/>
            <w:szCs w:val="18"/>
          </w:rPr>
          <m:t>Div</m:t>
        </m:r>
      </m:oMath>
      <w:r>
        <w:rPr>
          <w:sz w:val="18"/>
          <w:szCs w:val="18"/>
        </w:rPr>
        <w:t xml:space="preserve"> is a synthetic dividend (as defined in 10.2), deducted on a daily basis.</w:t>
      </w:r>
    </w:p>
    <w:p w14:paraId="0D386EC3" w14:textId="77777777" w:rsidR="00E26552" w:rsidRDefault="00E26552">
      <w:pPr>
        <w:pStyle w:val="Normalnon-list"/>
        <w:spacing w:before="80"/>
        <w:rPr>
          <w:sz w:val="18"/>
          <w:szCs w:val="18"/>
        </w:rPr>
      </w:pPr>
    </w:p>
    <w:p w14:paraId="0D386EC4" w14:textId="77777777" w:rsidR="00E26552" w:rsidRDefault="008C2D0B">
      <w:pPr>
        <w:pStyle w:val="Normalnon-list"/>
        <w:spacing w:before="80"/>
        <w:rPr>
          <w:sz w:val="18"/>
          <w:szCs w:val="18"/>
        </w:rPr>
      </w:pPr>
      <w:r>
        <w:rPr>
          <w:sz w:val="18"/>
          <w:szCs w:val="18"/>
        </w:rPr>
        <w:t xml:space="preserve">The formula for </w:t>
      </w:r>
      <m:oMath>
        <m:sSub>
          <m:sSubPr>
            <m:ctrlPr>
              <w:rPr>
                <w:rFonts w:ascii="Cambria Math" w:hAnsi="Cambria Math"/>
                <w:sz w:val="18"/>
                <w:szCs w:val="18"/>
              </w:rPr>
            </m:ctrlPr>
          </m:sSubPr>
          <m:e>
            <m:r>
              <w:rPr>
                <w:rFonts w:ascii="Cambria Math" w:hAnsi="Cambria Math"/>
                <w:sz w:val="18"/>
                <w:szCs w:val="18"/>
              </w:rPr>
              <m:t>Exp</m:t>
            </m:r>
          </m:e>
          <m:sub>
            <m:r>
              <w:rPr>
                <w:rFonts w:ascii="Cambria Math" w:hAnsi="Cambria Math"/>
                <w:sz w:val="18"/>
                <w:szCs w:val="18"/>
              </w:rPr>
              <m:t>vcd</m:t>
            </m:r>
          </m:sub>
        </m:sSub>
      </m:oMath>
      <w:r>
        <w:rPr>
          <w:sz w:val="18"/>
          <w:szCs w:val="18"/>
        </w:rPr>
        <w:t xml:space="preserve"> is given below</w:t>
      </w:r>
      <w:r>
        <w:rPr>
          <w:rStyle w:val="FootnoteReference"/>
          <w:sz w:val="18"/>
          <w:szCs w:val="18"/>
        </w:rPr>
        <w:footnoteReference w:id="4"/>
      </w:r>
      <w:r>
        <w:rPr>
          <w:sz w:val="18"/>
          <w:szCs w:val="18"/>
        </w:rPr>
        <w:t>:</w:t>
      </w:r>
    </w:p>
    <w:p w14:paraId="0D386EC5" w14:textId="77777777" w:rsidR="00E26552" w:rsidRDefault="008C2D0B">
      <w:pPr>
        <w:pStyle w:val="Normalnon-list"/>
        <w:spacing w:before="80"/>
        <w:rPr>
          <w:sz w:val="18"/>
          <w:szCs w:val="18"/>
        </w:rPr>
      </w:pPr>
      <m:oMathPara>
        <m:oMath>
          <m:sSub>
            <m:sSubPr>
              <m:ctrlPr>
                <w:rPr>
                  <w:rFonts w:ascii="Cambria Math" w:hAnsi="Cambria Math"/>
                  <w:sz w:val="18"/>
                  <w:szCs w:val="18"/>
                </w:rPr>
              </m:ctrlPr>
            </m:sSubPr>
            <m:e>
              <m:r>
                <w:rPr>
                  <w:rFonts w:ascii="Cambria Math" w:hAnsi="Cambria Math"/>
                  <w:sz w:val="18"/>
                  <w:szCs w:val="18"/>
                </w:rPr>
                <m:t>Exp</m:t>
              </m:r>
            </m:e>
            <m:sub>
              <m:r>
                <w:rPr>
                  <w:rFonts w:ascii="Cambria Math" w:hAnsi="Cambria Math"/>
                  <w:sz w:val="18"/>
                  <w:szCs w:val="18"/>
                </w:rPr>
                <m:t>vcd</m:t>
              </m:r>
            </m:sub>
          </m:sSub>
          <m:r>
            <m:rPr>
              <m:sty m:val="p"/>
            </m:rPr>
            <w:rPr>
              <w:rFonts w:ascii="Cambria Math" w:hAnsi="Cambria Math"/>
              <w:sz w:val="18"/>
              <w:szCs w:val="18"/>
            </w:rPr>
            <m:t>=</m:t>
          </m:r>
          <m:r>
            <w:rPr>
              <w:rFonts w:ascii="Cambria Math" w:hAnsi="Cambria Math"/>
              <w:sz w:val="18"/>
              <w:szCs w:val="18"/>
            </w:rPr>
            <m:t>min</m:t>
          </m:r>
          <m:d>
            <m:dPr>
              <m:ctrlPr>
                <w:rPr>
                  <w:rFonts w:ascii="Cambria Math" w:hAnsi="Cambria Math"/>
                  <w:sz w:val="18"/>
                  <w:szCs w:val="18"/>
                </w:rPr>
              </m:ctrlPr>
            </m:dPr>
            <m:e>
              <m:r>
                <w:rPr>
                  <w:rFonts w:ascii="Cambria Math" w:hAnsi="Cambria Math"/>
                  <w:sz w:val="18"/>
                  <w:szCs w:val="18"/>
                </w:rPr>
                <m:t>maxLeverage</m:t>
              </m:r>
              <m:r>
                <m:rPr>
                  <m:sty m:val="p"/>
                </m:rPr>
                <w:rPr>
                  <w:rFonts w:ascii="Cambria Math" w:hAnsi="Cambria Math"/>
                  <w:sz w:val="18"/>
                  <w:szCs w:val="18"/>
                </w:rPr>
                <m:t>,</m:t>
              </m:r>
              <m:f>
                <m:fPr>
                  <m:ctrlPr>
                    <w:rPr>
                      <w:rFonts w:ascii="Cambria Math" w:hAnsi="Cambria Math"/>
                      <w:sz w:val="18"/>
                      <w:szCs w:val="18"/>
                    </w:rPr>
                  </m:ctrlPr>
                </m:fPr>
                <m:num>
                  <m:r>
                    <w:rPr>
                      <w:rFonts w:ascii="Cambria Math" w:hAnsi="Cambria Math"/>
                      <w:sz w:val="18"/>
                      <w:szCs w:val="18"/>
                    </w:rPr>
                    <m:t>volTarget</m:t>
                  </m:r>
                </m:num>
                <m:den>
                  <m:sSub>
                    <m:sSubPr>
                      <m:ctrlPr>
                        <w:rPr>
                          <w:rFonts w:ascii="Cambria Math" w:hAnsi="Cambria Math"/>
                          <w:sz w:val="18"/>
                          <w:szCs w:val="18"/>
                        </w:rPr>
                      </m:ctrlPr>
                    </m:sSubPr>
                    <m:e>
                      <m:r>
                        <w:rPr>
                          <w:rFonts w:ascii="Cambria Math" w:hAnsi="Cambria Math"/>
                          <w:sz w:val="18"/>
                          <w:szCs w:val="18"/>
                        </w:rPr>
                        <m:t>realizedVol</m:t>
                      </m:r>
                    </m:e>
                    <m:sub>
                      <m:r>
                        <w:rPr>
                          <w:rFonts w:ascii="Cambria Math" w:hAnsi="Cambria Math"/>
                          <w:sz w:val="18"/>
                          <w:szCs w:val="18"/>
                        </w:rPr>
                        <m:t>vcd</m:t>
                      </m:r>
                      <m:r>
                        <m:rPr>
                          <m:sty m:val="p"/>
                        </m:rPr>
                        <w:rPr>
                          <w:rFonts w:ascii="Cambria Math" w:hAnsi="Cambria Math"/>
                          <w:sz w:val="18"/>
                          <w:szCs w:val="18"/>
                        </w:rPr>
                        <m:t>-</m:t>
                      </m:r>
                      <m:r>
                        <m:rPr>
                          <m:sty m:val="p"/>
                        </m:rPr>
                        <w:rPr>
                          <w:rFonts w:ascii="Cambria Math" w:hAnsi="Cambria Math"/>
                          <w:sz w:val="18"/>
                          <w:szCs w:val="18"/>
                        </w:rPr>
                        <m:t>2</m:t>
                      </m:r>
                    </m:sub>
                  </m:sSub>
                </m:den>
              </m:f>
            </m:e>
          </m:d>
        </m:oMath>
      </m:oMathPara>
    </w:p>
    <w:p w14:paraId="0D386EC6" w14:textId="77777777" w:rsidR="00E26552" w:rsidRDefault="008C2D0B">
      <w:pPr>
        <w:pStyle w:val="Normalnon-list"/>
        <w:spacing w:before="80"/>
        <w:ind w:firstLine="153"/>
        <w:rPr>
          <w:sz w:val="18"/>
          <w:szCs w:val="18"/>
        </w:rPr>
      </w:pPr>
      <w:r>
        <w:rPr>
          <w:sz w:val="18"/>
          <w:szCs w:val="18"/>
        </w:rPr>
        <w:t xml:space="preserve">Where </w:t>
      </w:r>
      <m:oMath>
        <m:r>
          <w:rPr>
            <w:rFonts w:ascii="Cambria Math" w:hAnsi="Cambria Math"/>
            <w:sz w:val="18"/>
            <w:szCs w:val="18"/>
          </w:rPr>
          <m:t>maxLeverage</m:t>
        </m:r>
        <m:r>
          <m:rPr>
            <m:sty m:val="p"/>
          </m:rPr>
          <w:rPr>
            <w:rFonts w:ascii="Cambria Math" w:hAnsi="Cambria Math"/>
            <w:sz w:val="18"/>
            <w:szCs w:val="18"/>
          </w:rPr>
          <m:t>=2</m:t>
        </m:r>
      </m:oMath>
      <w:r>
        <w:rPr>
          <w:sz w:val="18"/>
          <w:szCs w:val="18"/>
        </w:rPr>
        <w:t xml:space="preserve"> and </w:t>
      </w:r>
      <m:oMath>
        <m:r>
          <w:rPr>
            <w:rFonts w:ascii="Cambria Math" w:hAnsi="Cambria Math"/>
            <w:sz w:val="18"/>
            <w:szCs w:val="18"/>
          </w:rPr>
          <m:t>volTarget</m:t>
        </m:r>
        <m:r>
          <m:rPr>
            <m:sty m:val="p"/>
          </m:rPr>
          <w:rPr>
            <w:rFonts w:ascii="Cambria Math" w:hAnsi="Cambria Math"/>
            <w:sz w:val="18"/>
            <w:szCs w:val="18"/>
          </w:rPr>
          <m:t>=Index Volatility Target</m:t>
        </m:r>
      </m:oMath>
    </w:p>
    <w:p w14:paraId="0D386EC7" w14:textId="77777777" w:rsidR="00E26552" w:rsidRDefault="00E26552">
      <w:pPr>
        <w:pStyle w:val="Normalnon-list"/>
        <w:spacing w:before="80"/>
        <w:rPr>
          <w:sz w:val="18"/>
          <w:szCs w:val="18"/>
        </w:rPr>
      </w:pPr>
    </w:p>
    <w:p w14:paraId="0D386EC8" w14:textId="77777777" w:rsidR="00E26552" w:rsidRDefault="008C2D0B">
      <w:pPr>
        <w:pStyle w:val="Normalnon-list"/>
        <w:spacing w:before="80"/>
        <w:rPr>
          <w:sz w:val="18"/>
          <w:szCs w:val="18"/>
        </w:rPr>
      </w:pPr>
      <w:r>
        <w:rPr>
          <w:sz w:val="18"/>
          <w:szCs w:val="18"/>
        </w:rPr>
        <w:t xml:space="preserve">The </w:t>
      </w:r>
      <m:oMath>
        <m:sSub>
          <m:sSubPr>
            <m:ctrlPr>
              <w:rPr>
                <w:rFonts w:ascii="Cambria Math" w:hAnsi="Cambria Math"/>
                <w:sz w:val="18"/>
                <w:szCs w:val="18"/>
              </w:rPr>
            </m:ctrlPr>
          </m:sSubPr>
          <m:e>
            <m:r>
              <w:rPr>
                <w:rFonts w:ascii="Cambria Math" w:hAnsi="Cambria Math"/>
                <w:sz w:val="18"/>
                <w:szCs w:val="18"/>
              </w:rPr>
              <m:t>realizedVol</m:t>
            </m:r>
          </m:e>
          <m:sub>
            <m:r>
              <w:rPr>
                <w:rFonts w:ascii="Cambria Math" w:hAnsi="Cambria Math"/>
                <w:sz w:val="18"/>
                <w:szCs w:val="18"/>
              </w:rPr>
              <m:t>vcd</m:t>
            </m:r>
          </m:sub>
        </m:sSub>
      </m:oMath>
      <w:r>
        <w:rPr>
          <w:sz w:val="18"/>
          <w:szCs w:val="18"/>
        </w:rPr>
        <w:t xml:space="preserve"> is calculated according to the following formula, where </w:t>
      </w:r>
      <w:r>
        <w:rPr>
          <w:i/>
          <w:sz w:val="18"/>
          <w:szCs w:val="18"/>
        </w:rPr>
        <w:t>i</w:t>
      </w:r>
      <w:r>
        <w:rPr>
          <w:sz w:val="18"/>
          <w:szCs w:val="18"/>
        </w:rPr>
        <w:t xml:space="preserve"> is a vol</w:t>
      </w:r>
      <w:r>
        <w:rPr>
          <w:sz w:val="18"/>
          <w:szCs w:val="18"/>
        </w:rPr>
        <w:t>atility calculation day (</w:t>
      </w:r>
      <w:proofErr w:type="spellStart"/>
      <w:r>
        <w:rPr>
          <w:i/>
          <w:sz w:val="18"/>
          <w:szCs w:val="18"/>
        </w:rPr>
        <w:t>vcd</w:t>
      </w:r>
      <w:proofErr w:type="spellEnd"/>
      <w:r>
        <w:rPr>
          <w:sz w:val="18"/>
          <w:szCs w:val="18"/>
        </w:rPr>
        <w:t>):</w:t>
      </w:r>
    </w:p>
    <w:p w14:paraId="0D386EC9" w14:textId="77777777" w:rsidR="00E26552" w:rsidRDefault="008C2D0B">
      <w:pPr>
        <w:pStyle w:val="Normalnon-list"/>
        <w:spacing w:before="80"/>
        <w:rPr>
          <w:sz w:val="18"/>
          <w:szCs w:val="18"/>
        </w:rPr>
      </w:pPr>
      <m:oMathPara>
        <m:oMath>
          <m:sSub>
            <m:sSubPr>
              <m:ctrlPr>
                <w:rPr>
                  <w:rFonts w:ascii="Cambria Math" w:hAnsi="Cambria Math"/>
                  <w:sz w:val="18"/>
                  <w:szCs w:val="18"/>
                </w:rPr>
              </m:ctrlPr>
            </m:sSubPr>
            <m:e>
              <m:r>
                <w:rPr>
                  <w:rFonts w:ascii="Cambria Math" w:hAnsi="Cambria Math"/>
                  <w:sz w:val="18"/>
                  <w:szCs w:val="18"/>
                </w:rPr>
                <m:t>realizedVol</m:t>
              </m:r>
            </m:e>
            <m:sub>
              <m:r>
                <w:rPr>
                  <w:rFonts w:ascii="Cambria Math" w:hAnsi="Cambria Math"/>
                  <w:sz w:val="18"/>
                  <w:szCs w:val="18"/>
                </w:rPr>
                <m:t>vcd</m:t>
              </m:r>
            </m:sub>
          </m:sSub>
          <m:r>
            <m:rPr>
              <m:sty m:val="p"/>
            </m:rPr>
            <w:rPr>
              <w:rFonts w:ascii="Cambria Math" w:hAnsi="Cambria Math"/>
              <w:sz w:val="18"/>
              <w:szCs w:val="18"/>
            </w:rPr>
            <m:t>=</m:t>
          </m:r>
          <m:rad>
            <m:radPr>
              <m:degHide m:val="1"/>
              <m:ctrlPr>
                <w:rPr>
                  <w:rFonts w:ascii="Cambria Math" w:hAnsi="Cambria Math"/>
                  <w:sz w:val="18"/>
                  <w:szCs w:val="18"/>
                </w:rPr>
              </m:ctrlPr>
            </m:radPr>
            <m:deg/>
            <m:e>
              <m:f>
                <m:fPr>
                  <m:ctrlPr>
                    <w:rPr>
                      <w:rFonts w:ascii="Cambria Math" w:hAnsi="Cambria Math"/>
                      <w:sz w:val="18"/>
                      <w:szCs w:val="18"/>
                    </w:rPr>
                  </m:ctrlPr>
                </m:fPr>
                <m:num>
                  <m:r>
                    <m:rPr>
                      <m:sty m:val="p"/>
                    </m:rPr>
                    <w:rPr>
                      <w:rFonts w:ascii="Cambria Math" w:hAnsi="Cambria Math"/>
                      <w:sz w:val="18"/>
                      <w:szCs w:val="18"/>
                    </w:rPr>
                    <m:t>252</m:t>
                  </m:r>
                </m:num>
                <m:den>
                  <m:r>
                    <m:rPr>
                      <m:sty m:val="p"/>
                    </m:rPr>
                    <w:rPr>
                      <w:rFonts w:ascii="Cambria Math" w:hAnsi="Cambria Math"/>
                      <w:sz w:val="18"/>
                      <w:szCs w:val="18"/>
                    </w:rPr>
                    <m:t>20</m:t>
                  </m:r>
                </m:den>
              </m:f>
              <m:r>
                <m:rPr>
                  <m:sty m:val="p"/>
                </m:rPr>
                <w:rPr>
                  <w:rFonts w:ascii="Cambria Math" w:hAnsi="Cambria Math"/>
                  <w:sz w:val="18"/>
                  <w:szCs w:val="18"/>
                </w:rPr>
                <m:t>*</m:t>
              </m:r>
              <m:nary>
                <m:naryPr>
                  <m:chr m:val="∑"/>
                  <m:limLoc m:val="undOvr"/>
                  <m:ctrlPr>
                    <w:rPr>
                      <w:rFonts w:ascii="Cambria Math" w:hAnsi="Cambria Math"/>
                      <w:sz w:val="18"/>
                      <w:szCs w:val="18"/>
                    </w:rPr>
                  </m:ctrlPr>
                </m:naryPr>
                <m:sub>
                  <m:r>
                    <w:rPr>
                      <w:rFonts w:ascii="Cambria Math" w:hAnsi="Cambria Math"/>
                      <w:sz w:val="18"/>
                      <w:szCs w:val="18"/>
                    </w:rPr>
                    <m:t>i</m:t>
                  </m:r>
                  <m:r>
                    <m:rPr>
                      <m:sty m:val="p"/>
                    </m:rPr>
                    <w:rPr>
                      <w:rFonts w:ascii="Cambria Math" w:hAnsi="Cambria Math"/>
                      <w:sz w:val="18"/>
                      <w:szCs w:val="18"/>
                    </w:rPr>
                    <m:t>=0</m:t>
                  </m:r>
                </m:sub>
                <m:sup>
                  <m:r>
                    <m:rPr>
                      <m:sty m:val="p"/>
                    </m:rPr>
                    <w:rPr>
                      <w:rFonts w:ascii="Cambria Math" w:hAnsi="Cambria Math"/>
                      <w:sz w:val="18"/>
                      <w:szCs w:val="18"/>
                    </w:rPr>
                    <m:t>19</m:t>
                  </m:r>
                </m:sup>
                <m:e>
                  <m:sSup>
                    <m:sSupPr>
                      <m:ctrlPr>
                        <w:rPr>
                          <w:rFonts w:ascii="Cambria Math" w:hAnsi="Cambria Math"/>
                          <w:sz w:val="18"/>
                          <w:szCs w:val="18"/>
                        </w:rPr>
                      </m:ctrlPr>
                    </m:sSupPr>
                    <m:e>
                      <m:d>
                        <m:dPr>
                          <m:ctrlPr>
                            <w:rPr>
                              <w:rFonts w:ascii="Cambria Math" w:hAnsi="Cambria Math"/>
                              <w:sz w:val="18"/>
                              <w:szCs w:val="18"/>
                            </w:rPr>
                          </m:ctrlPr>
                        </m:dPr>
                        <m:e>
                          <m:r>
                            <w:rPr>
                              <w:rFonts w:ascii="Cambria Math" w:hAnsi="Cambria Math"/>
                              <w:sz w:val="18"/>
                              <w:szCs w:val="18"/>
                            </w:rPr>
                            <m:t>ln</m:t>
                          </m:r>
                          <m:d>
                            <m:dPr>
                              <m:ctrlPr>
                                <w:rPr>
                                  <w:rFonts w:ascii="Cambria Math" w:hAnsi="Cambria Math"/>
                                  <w:sz w:val="18"/>
                                  <w:szCs w:val="18"/>
                                </w:rPr>
                              </m:ctrlPr>
                            </m:dPr>
                            <m:e>
                              <m:f>
                                <m:fPr>
                                  <m:ctrlPr>
                                    <w:rPr>
                                      <w:rFonts w:ascii="Cambria Math" w:hAnsi="Cambria Math"/>
                                      <w:sz w:val="18"/>
                                      <w:szCs w:val="18"/>
                                    </w:rPr>
                                  </m:ctrlPr>
                                </m:fPr>
                                <m:num>
                                  <m:sSub>
                                    <m:sSubPr>
                                      <m:ctrlPr>
                                        <w:rPr>
                                          <w:rFonts w:ascii="Cambria Math" w:hAnsi="Cambria Math"/>
                                          <w:sz w:val="18"/>
                                          <w:szCs w:val="18"/>
                                        </w:rPr>
                                      </m:ctrlPr>
                                    </m:sSubPr>
                                    <m:e>
                                      <m:r>
                                        <w:rPr>
                                          <w:rFonts w:ascii="Cambria Math" w:hAnsi="Cambria Math"/>
                                          <w:sz w:val="18"/>
                                          <w:szCs w:val="18"/>
                                        </w:rPr>
                                        <m:t>targetIndex</m:t>
                                      </m:r>
                                    </m:e>
                                    <m:sub>
                                      <m:r>
                                        <w:rPr>
                                          <w:rFonts w:ascii="Cambria Math" w:hAnsi="Cambria Math"/>
                                          <w:sz w:val="18"/>
                                          <w:szCs w:val="18"/>
                                        </w:rPr>
                                        <m:t>vcd</m:t>
                                      </m:r>
                                      <m:r>
                                        <w:rPr>
                                          <w:rFonts w:ascii="Cambria Math" w:hAnsi="Cambria Math"/>
                                          <w:sz w:val="18"/>
                                          <w:szCs w:val="18"/>
                                        </w:rPr>
                                        <m:t>-</m:t>
                                      </m:r>
                                      <m:r>
                                        <w:rPr>
                                          <w:rFonts w:ascii="Cambria Math" w:hAnsi="Cambria Math"/>
                                          <w:sz w:val="18"/>
                                          <w:szCs w:val="18"/>
                                        </w:rPr>
                                        <m:t>i</m:t>
                                      </m:r>
                                    </m:sub>
                                  </m:sSub>
                                </m:num>
                                <m:den>
                                  <m:sSub>
                                    <m:sSubPr>
                                      <m:ctrlPr>
                                        <w:rPr>
                                          <w:rFonts w:ascii="Cambria Math" w:hAnsi="Cambria Math"/>
                                          <w:sz w:val="18"/>
                                          <w:szCs w:val="18"/>
                                        </w:rPr>
                                      </m:ctrlPr>
                                    </m:sSubPr>
                                    <m:e>
                                      <m:r>
                                        <w:rPr>
                                          <w:rFonts w:ascii="Cambria Math" w:hAnsi="Cambria Math"/>
                                          <w:sz w:val="18"/>
                                          <w:szCs w:val="18"/>
                                        </w:rPr>
                                        <m:t>targetIndex</m:t>
                                      </m:r>
                                    </m:e>
                                    <m:sub>
                                      <m:r>
                                        <w:rPr>
                                          <w:rFonts w:ascii="Cambria Math" w:hAnsi="Cambria Math"/>
                                          <w:sz w:val="18"/>
                                          <w:szCs w:val="18"/>
                                        </w:rPr>
                                        <m:t>vcd</m:t>
                                      </m:r>
                                      <m:r>
                                        <m:rPr>
                                          <m:sty m:val="p"/>
                                        </m:rPr>
                                        <w:rPr>
                                          <w:rFonts w:ascii="Cambria Math" w:hAnsi="Cambria Math"/>
                                          <w:sz w:val="18"/>
                                          <w:szCs w:val="18"/>
                                        </w:rPr>
                                        <m:t>-</m:t>
                                      </m:r>
                                      <m:r>
                                        <w:rPr>
                                          <w:rFonts w:ascii="Cambria Math" w:hAnsi="Cambria Math"/>
                                          <w:sz w:val="18"/>
                                          <w:szCs w:val="18"/>
                                        </w:rPr>
                                        <m:t>i</m:t>
                                      </m:r>
                                      <m:r>
                                        <m:rPr>
                                          <m:sty m:val="p"/>
                                        </m:rPr>
                                        <w:rPr>
                                          <w:rFonts w:ascii="Cambria Math" w:hAnsi="Cambria Math"/>
                                          <w:sz w:val="18"/>
                                          <w:szCs w:val="18"/>
                                        </w:rPr>
                                        <m:t>-</m:t>
                                      </m:r>
                                      <m:r>
                                        <m:rPr>
                                          <m:sty m:val="p"/>
                                        </m:rPr>
                                        <w:rPr>
                                          <w:rFonts w:ascii="Cambria Math" w:hAnsi="Cambria Math"/>
                                          <w:sz w:val="18"/>
                                          <w:szCs w:val="18"/>
                                        </w:rPr>
                                        <m:t>1</m:t>
                                      </m:r>
                                    </m:sub>
                                  </m:sSub>
                                </m:den>
                              </m:f>
                            </m:e>
                          </m:d>
                        </m:e>
                      </m:d>
                    </m:e>
                    <m:sup>
                      <m:r>
                        <m:rPr>
                          <m:sty m:val="p"/>
                        </m:rPr>
                        <w:rPr>
                          <w:rFonts w:ascii="Cambria Math" w:hAnsi="Cambria Math"/>
                          <w:sz w:val="18"/>
                          <w:szCs w:val="18"/>
                        </w:rPr>
                        <m:t>2</m:t>
                      </m:r>
                    </m:sup>
                  </m:sSup>
                </m:e>
              </m:nary>
            </m:e>
          </m:rad>
        </m:oMath>
      </m:oMathPara>
    </w:p>
    <w:p w14:paraId="0D386ECA" w14:textId="77777777" w:rsidR="00E26552" w:rsidRDefault="00E26552">
      <w:pPr>
        <w:pStyle w:val="Normalnon-list"/>
        <w:spacing w:before="80"/>
        <w:rPr>
          <w:sz w:val="18"/>
          <w:szCs w:val="18"/>
        </w:rPr>
      </w:pPr>
    </w:p>
    <w:p w14:paraId="0D386ECB" w14:textId="77777777" w:rsidR="00E26552" w:rsidRDefault="008C2D0B">
      <w:pPr>
        <w:pStyle w:val="Normalnon-list"/>
        <w:spacing w:before="80"/>
        <w:rPr>
          <w:sz w:val="18"/>
          <w:szCs w:val="18"/>
        </w:rPr>
      </w:pPr>
      <w:r>
        <w:rPr>
          <w:sz w:val="18"/>
          <w:szCs w:val="18"/>
        </w:rPr>
        <w:t>The last volatility calculation day (</w:t>
      </w:r>
      <m:oMath>
        <m:r>
          <w:rPr>
            <w:rFonts w:ascii="Cambria Math" w:hAnsi="Cambria Math"/>
            <w:sz w:val="18"/>
            <w:szCs w:val="18"/>
          </w:rPr>
          <m:t>vcd</m:t>
        </m:r>
      </m:oMath>
      <w:r>
        <w:rPr>
          <w:sz w:val="18"/>
          <w:szCs w:val="18"/>
        </w:rPr>
        <w:t>) is defined to be the most recent business day for the target index p</w:t>
      </w:r>
      <w:r>
        <w:rPr>
          <w:sz w:val="18"/>
          <w:szCs w:val="18"/>
        </w:rPr>
        <w:t>rior to business day t where all of the following exchanges are open</w:t>
      </w:r>
      <w:r>
        <w:rPr>
          <w:rStyle w:val="FootnoteReference"/>
          <w:sz w:val="18"/>
          <w:szCs w:val="18"/>
        </w:rPr>
        <w:footnoteReference w:id="5"/>
      </w:r>
      <w:r>
        <w:rPr>
          <w:sz w:val="18"/>
          <w:szCs w:val="18"/>
        </w:rPr>
        <w:t>:</w:t>
      </w:r>
    </w:p>
    <w:p w14:paraId="0D386ECC" w14:textId="77777777" w:rsidR="00E26552" w:rsidRDefault="008C2D0B">
      <w:pPr>
        <w:pStyle w:val="Normalnon-list"/>
        <w:numPr>
          <w:ilvl w:val="0"/>
          <w:numId w:val="5"/>
        </w:numPr>
        <w:spacing w:before="80"/>
        <w:rPr>
          <w:sz w:val="18"/>
          <w:szCs w:val="18"/>
        </w:rPr>
      </w:pPr>
      <w:r>
        <w:rPr>
          <w:sz w:val="18"/>
          <w:szCs w:val="18"/>
        </w:rPr>
        <w:t>New York Stock Exchange (NYSE) - USA</w:t>
      </w:r>
    </w:p>
    <w:p w14:paraId="0D386ECD" w14:textId="77777777" w:rsidR="00E26552" w:rsidRDefault="008C2D0B">
      <w:pPr>
        <w:pStyle w:val="Normalnon-list"/>
        <w:numPr>
          <w:ilvl w:val="0"/>
          <w:numId w:val="5"/>
        </w:numPr>
        <w:spacing w:before="80"/>
        <w:rPr>
          <w:sz w:val="18"/>
          <w:szCs w:val="18"/>
        </w:rPr>
      </w:pPr>
      <w:r>
        <w:rPr>
          <w:sz w:val="18"/>
          <w:szCs w:val="18"/>
        </w:rPr>
        <w:t>London Stock Exchange (LSE) - UK</w:t>
      </w:r>
    </w:p>
    <w:p w14:paraId="0D386ECE" w14:textId="77777777" w:rsidR="00E26552" w:rsidRDefault="008C2D0B">
      <w:pPr>
        <w:pStyle w:val="Normalnon-list"/>
        <w:numPr>
          <w:ilvl w:val="0"/>
          <w:numId w:val="5"/>
        </w:numPr>
        <w:spacing w:before="80"/>
        <w:rPr>
          <w:sz w:val="18"/>
          <w:szCs w:val="18"/>
        </w:rPr>
      </w:pPr>
      <w:r>
        <w:rPr>
          <w:sz w:val="18"/>
          <w:szCs w:val="18"/>
        </w:rPr>
        <w:t>Tokyo Stock Exchange - Japan</w:t>
      </w:r>
    </w:p>
    <w:p w14:paraId="0D386ECF" w14:textId="77777777" w:rsidR="00E26552" w:rsidRDefault="008C2D0B">
      <w:pPr>
        <w:pStyle w:val="Normalnon-list"/>
        <w:numPr>
          <w:ilvl w:val="0"/>
          <w:numId w:val="5"/>
        </w:numPr>
        <w:spacing w:before="80"/>
        <w:rPr>
          <w:sz w:val="18"/>
          <w:szCs w:val="18"/>
          <w:lang w:eastAsia="en-US"/>
        </w:rPr>
      </w:pPr>
      <w:r>
        <w:rPr>
          <w:sz w:val="18"/>
          <w:szCs w:val="18"/>
        </w:rPr>
        <w:t>XETRA - Germany</w:t>
      </w:r>
    </w:p>
    <w:bookmarkEnd w:id="3748"/>
    <w:bookmarkEnd w:id="3750"/>
    <w:p w14:paraId="0D386ED0" w14:textId="77777777" w:rsidR="00E26552" w:rsidRDefault="00E26552"/>
    <w:p w14:paraId="0D386ED1" w14:textId="77777777" w:rsidR="00E26552" w:rsidRDefault="008C2D0B">
      <w:pPr>
        <w:pStyle w:val="Heading2"/>
      </w:pPr>
      <w:bookmarkStart w:id="3753" w:name="_Toc522772482"/>
      <w:bookmarkEnd w:id="3749"/>
      <w:r>
        <w:t>Calculation Schedule</w:t>
      </w:r>
      <w:bookmarkEnd w:id="3753"/>
    </w:p>
    <w:p w14:paraId="0D386ED2" w14:textId="77777777" w:rsidR="00E26552" w:rsidRDefault="008C2D0B">
      <w:pPr>
        <w:pStyle w:val="ListParagraph"/>
      </w:pPr>
      <w:r>
        <w:t>The Indices are calculated as described in secti</w:t>
      </w:r>
      <w:r>
        <w:t>on 7 according to the following schedule:</w:t>
      </w:r>
    </w:p>
    <w:tbl>
      <w:tblPr>
        <w:tblStyle w:val="TableGrid0"/>
        <w:tblW w:w="0" w:type="auto"/>
        <w:tblInd w:w="567" w:type="dxa"/>
        <w:tblLayout w:type="fixed"/>
        <w:tblLook w:val="04A0" w:firstRow="1" w:lastRow="0" w:firstColumn="1" w:lastColumn="0" w:noHBand="0" w:noVBand="1"/>
      </w:tblPr>
      <w:tblGrid>
        <w:gridCol w:w="4288"/>
        <w:gridCol w:w="4770"/>
      </w:tblGrid>
      <w:tr w:rsidR="00E26552" w14:paraId="0D386ED5" w14:textId="77777777">
        <w:trPr>
          <w:trHeight w:hRule="exact" w:val="342"/>
        </w:trPr>
        <w:tc>
          <w:tcPr>
            <w:tcW w:w="4288" w:type="dxa"/>
            <w:vAlign w:val="center"/>
          </w:tcPr>
          <w:p w14:paraId="0D386ED3" w14:textId="77777777" w:rsidR="00E26552" w:rsidRDefault="008C2D0B">
            <w:pPr>
              <w:rPr>
                <w:b/>
                <w:sz w:val="18"/>
                <w:szCs w:val="18"/>
              </w:rPr>
            </w:pPr>
            <w:r>
              <w:rPr>
                <w:b/>
                <w:sz w:val="18"/>
                <w:szCs w:val="18"/>
              </w:rPr>
              <w:t>Index (Both price &amp; net total return indices)</w:t>
            </w:r>
          </w:p>
        </w:tc>
        <w:tc>
          <w:tcPr>
            <w:tcW w:w="4770" w:type="dxa"/>
            <w:vAlign w:val="center"/>
          </w:tcPr>
          <w:p w14:paraId="0D386ED4" w14:textId="77777777" w:rsidR="00E26552" w:rsidRDefault="008C2D0B">
            <w:pPr>
              <w:rPr>
                <w:b/>
                <w:sz w:val="18"/>
                <w:szCs w:val="18"/>
              </w:rPr>
            </w:pPr>
            <w:r>
              <w:rPr>
                <w:b/>
                <w:sz w:val="18"/>
                <w:szCs w:val="18"/>
              </w:rPr>
              <w:t>Calculation Period</w:t>
            </w:r>
          </w:p>
        </w:tc>
      </w:tr>
      <w:tr w:rsidR="00E26552" w14:paraId="0D386ED8" w14:textId="77777777">
        <w:trPr>
          <w:trHeight w:hRule="exact" w:val="486"/>
        </w:trPr>
        <w:tc>
          <w:tcPr>
            <w:tcW w:w="4288" w:type="dxa"/>
            <w:vAlign w:val="center"/>
          </w:tcPr>
          <w:p w14:paraId="0D386ED6" w14:textId="77777777" w:rsidR="00E26552" w:rsidRDefault="008C2D0B">
            <w:pPr>
              <w:rPr>
                <w:sz w:val="18"/>
                <w:szCs w:val="18"/>
              </w:rPr>
            </w:pPr>
            <w:r>
              <w:rPr>
                <w:sz w:val="18"/>
                <w:szCs w:val="18"/>
              </w:rPr>
              <w:t>ROBO Global</w:t>
            </w:r>
            <w:r>
              <w:rPr>
                <w:sz w:val="18"/>
                <w:szCs w:val="18"/>
                <w:vertAlign w:val="superscript"/>
              </w:rPr>
              <w:t>®</w:t>
            </w:r>
            <w:r>
              <w:rPr>
                <w:sz w:val="18"/>
                <w:szCs w:val="18"/>
              </w:rPr>
              <w:t xml:space="preserve"> Robotics and Automation 18% Volatility Target Index </w:t>
            </w:r>
          </w:p>
        </w:tc>
        <w:tc>
          <w:tcPr>
            <w:tcW w:w="4770" w:type="dxa"/>
            <w:vAlign w:val="center"/>
          </w:tcPr>
          <w:p w14:paraId="0D386ED7" w14:textId="77777777" w:rsidR="00E26552" w:rsidRDefault="008C2D0B">
            <w:pPr>
              <w:rPr>
                <w:sz w:val="18"/>
                <w:szCs w:val="18"/>
              </w:rPr>
            </w:pPr>
            <w:r>
              <w:rPr>
                <w:sz w:val="18"/>
                <w:szCs w:val="18"/>
              </w:rPr>
              <w:t>Once per business-day, 5:00pm Eastern (USA) time</w:t>
            </w:r>
          </w:p>
        </w:tc>
      </w:tr>
    </w:tbl>
    <w:p w14:paraId="0D386ED9" w14:textId="77777777" w:rsidR="00E26552" w:rsidRDefault="00E26552">
      <w:pPr>
        <w:spacing w:after="160" w:line="259" w:lineRule="auto"/>
        <w:rPr>
          <w:rFonts w:cs="Arial"/>
          <w:b/>
          <w:sz w:val="29"/>
          <w:szCs w:val="29"/>
          <w:lang w:eastAsia="en-US"/>
        </w:rPr>
      </w:pPr>
    </w:p>
    <w:p w14:paraId="0D386EDA" w14:textId="77777777" w:rsidR="00E26552" w:rsidRDefault="008C2D0B">
      <w:pPr>
        <w:pStyle w:val="Heading1"/>
        <w:numPr>
          <w:ilvl w:val="0"/>
          <w:numId w:val="0"/>
        </w:numPr>
        <w:ind w:left="680"/>
      </w:pPr>
      <w:r>
        <w:br w:type="page"/>
      </w:r>
      <w:bookmarkStart w:id="3754" w:name="_Toc522772483"/>
      <w:r>
        <w:lastRenderedPageBreak/>
        <w:t>APPENDICES</w:t>
      </w:r>
      <w:bookmarkStart w:id="3755" w:name="_Definitions"/>
      <w:bookmarkStart w:id="3756" w:name="_Toc474151095"/>
      <w:bookmarkStart w:id="3757" w:name="_Toc482975317"/>
      <w:bookmarkEnd w:id="3721"/>
      <w:bookmarkEnd w:id="3722"/>
      <w:bookmarkEnd w:id="3754"/>
      <w:bookmarkEnd w:id="3755"/>
    </w:p>
    <w:p w14:paraId="0D386EDB" w14:textId="77777777" w:rsidR="00E26552" w:rsidRDefault="008C2D0B">
      <w:pPr>
        <w:pStyle w:val="Heading1"/>
      </w:pPr>
      <w:bookmarkStart w:id="3758" w:name="_Toc522772484"/>
      <w:r>
        <w:t>Definitions</w:t>
      </w:r>
      <w:bookmarkEnd w:id="3756"/>
      <w:bookmarkEnd w:id="3757"/>
      <w:bookmarkEnd w:id="3758"/>
    </w:p>
    <w:p w14:paraId="0D386EDC" w14:textId="77777777" w:rsidR="00E26552" w:rsidRDefault="008C2D0B">
      <w:pPr>
        <w:pStyle w:val="Normalnon-list"/>
      </w:pPr>
      <w:r>
        <w:t xml:space="preserve">An </w:t>
      </w:r>
      <w:r>
        <w:rPr>
          <w:b/>
        </w:rPr>
        <w:t>“Affiliated Exchange”</w:t>
      </w:r>
      <w:r>
        <w:t xml:space="preserve"> is with regard to an Index Constituent an exchange, a trading or quotation system on which options and futures contracts on the Index Constituent in question are traded, as specified by the Calculation Agent. </w:t>
      </w:r>
    </w:p>
    <w:p w14:paraId="0D386EDD" w14:textId="77777777" w:rsidR="00E26552" w:rsidRDefault="008C2D0B">
      <w:pPr>
        <w:pStyle w:val="Normalnon-list"/>
      </w:pPr>
      <w:r>
        <w:rPr>
          <w:b/>
        </w:rPr>
        <w:t>“Business</w:t>
      </w:r>
      <w:r>
        <w:rPr>
          <w:b/>
        </w:rPr>
        <w:t xml:space="preserve"> Day”</w:t>
      </w:r>
      <w:r>
        <w:t xml:space="preserve"> means a weekday on which the London Stock Exchange (for ROBO Global</w:t>
      </w:r>
      <w:r>
        <w:rPr>
          <w:vertAlign w:val="superscript"/>
        </w:rPr>
        <w:t>®</w:t>
      </w:r>
      <w:r>
        <w:t xml:space="preserve"> UCITS Indices) or the US NYSE (for ROBO Global</w:t>
      </w:r>
      <w:r>
        <w:rPr>
          <w:vertAlign w:val="superscript"/>
        </w:rPr>
        <w:t>®</w:t>
      </w:r>
      <w:r>
        <w:t xml:space="preserve"> non-UCITS Indices) is open. </w:t>
      </w:r>
    </w:p>
    <w:p w14:paraId="0D386EDE" w14:textId="77777777" w:rsidR="00E26552" w:rsidRDefault="008C2D0B">
      <w:pPr>
        <w:pStyle w:val="Normalnon-list"/>
      </w:pPr>
      <w:r>
        <w:rPr>
          <w:b/>
        </w:rPr>
        <w:t>“Calculation Agent”</w:t>
      </w:r>
      <w:r>
        <w:t xml:space="preserve"> is Solactive AG or any appointed successor thereto. </w:t>
      </w:r>
    </w:p>
    <w:p w14:paraId="0D386EDF" w14:textId="77777777" w:rsidR="00E26552" w:rsidRDefault="008C2D0B">
      <w:pPr>
        <w:pStyle w:val="Normalnon-list"/>
      </w:pPr>
      <w:r>
        <w:rPr>
          <w:b/>
        </w:rPr>
        <w:t>“Determination Date”</w:t>
      </w:r>
      <w:r>
        <w:t xml:space="preserve"> is the pre</w:t>
      </w:r>
      <w:r>
        <w:t xml:space="preserve">vailing “Business Day” on which the respective Scheduled Determination Date occurred. </w:t>
      </w:r>
    </w:p>
    <w:p w14:paraId="0D386EE0" w14:textId="77777777" w:rsidR="00E26552" w:rsidRDefault="008C2D0B">
      <w:pPr>
        <w:pStyle w:val="Normalnon-list"/>
      </w:pPr>
      <w:r>
        <w:t>An “</w:t>
      </w:r>
      <w:r>
        <w:rPr>
          <w:b/>
        </w:rPr>
        <w:t>Eligible Exchange</w:t>
      </w:r>
      <w:r>
        <w:t xml:space="preserve">” is one which satisfies the following criteria as determined by the Index Management Committee and which shall be published on </w:t>
      </w:r>
      <w:r>
        <w:rPr>
          <w:rStyle w:val="Hyperlink"/>
          <w:u w:color="0000FF"/>
        </w:rPr>
        <w:t>www.roboglobal.com</w:t>
      </w:r>
      <w:r>
        <w:t xml:space="preserve">: </w:t>
      </w:r>
    </w:p>
    <w:p w14:paraId="0D386EE1" w14:textId="77777777" w:rsidR="00E26552" w:rsidRDefault="008C2D0B">
      <w:pPr>
        <w:pStyle w:val="Bullets"/>
      </w:pPr>
      <w:r>
        <w:t>Regulated: The market must be regulated. Such a market is subject to supervision by an authority or authorities, duly appointed or recognised by the state in which it is located. The authority(</w:t>
      </w:r>
      <w:proofErr w:type="spellStart"/>
      <w:r>
        <w:t>ies</w:t>
      </w:r>
      <w:proofErr w:type="spellEnd"/>
      <w:r>
        <w:t>) should generally have the power to impose capital adequac</w:t>
      </w:r>
      <w:r>
        <w:t>y rules, to supervise directly members of the market, to impose listing standards, to ensure transparency in dealings and to impose penalties where breaches of rules or standards occur. The clearance and settlement system for transactions should also be re</w:t>
      </w:r>
      <w:r>
        <w:t xml:space="preserve">gulated and should have acceptable settlement periods. </w:t>
      </w:r>
    </w:p>
    <w:p w14:paraId="0D386EE2" w14:textId="77777777" w:rsidR="00E26552" w:rsidRDefault="008C2D0B">
      <w:pPr>
        <w:pStyle w:val="Bullets"/>
      </w:pPr>
      <w:r>
        <w:t xml:space="preserve">Recognised: The market must be recognised or registered by an authority or authorities, duly appointed or recognised by the state in which it is located. </w:t>
      </w:r>
    </w:p>
    <w:p w14:paraId="0D386EE3" w14:textId="77777777" w:rsidR="00E26552" w:rsidRDefault="008C2D0B">
      <w:pPr>
        <w:pStyle w:val="Bullets"/>
      </w:pPr>
      <w:r>
        <w:t>Operating Regularly: Trading must take place with reasonable frequency and the market should have reg</w:t>
      </w:r>
      <w:r>
        <w:t xml:space="preserve">ular trading hours. In assessing this criteria, reference shall be made to liquidity in the market, including the number of members/participants, and the ability of the market to provide fair prices on an ongoing basis. </w:t>
      </w:r>
    </w:p>
    <w:p w14:paraId="0D386EE4" w14:textId="77777777" w:rsidR="00E26552" w:rsidRDefault="008C2D0B">
      <w:pPr>
        <w:pStyle w:val="Bullets"/>
      </w:pPr>
      <w:r>
        <w:t>Open to the public: The market must</w:t>
      </w:r>
      <w:r>
        <w:t xml:space="preserve"> be open to the public. The public should have direct or indirect access to the securities traded on the market. The degree to which overseas investors are permitted to invest and any rules which may impede the repatriation of capital or profits shall be t</w:t>
      </w:r>
      <w:r>
        <w:t xml:space="preserve">aken into account when assessing whether this criteria is satisfied. </w:t>
      </w:r>
    </w:p>
    <w:p w14:paraId="0D386EE5" w14:textId="77777777" w:rsidR="00E26552" w:rsidRDefault="008C2D0B">
      <w:pPr>
        <w:pStyle w:val="Normalnon-list"/>
      </w:pPr>
      <w:r>
        <w:rPr>
          <w:b/>
        </w:rPr>
        <w:t>“Exchange”</w:t>
      </w:r>
      <w:r>
        <w:t xml:space="preserve"> is, in respect of every Index Constituent, the respective primary exchange where the Index Constituent has its primary listing. The Committee may decide to declare a different</w:t>
      </w:r>
      <w:r>
        <w:t xml:space="preserve"> stock exchange the “Exchange” for trading reasons, even if the Index Constituent is only listed there via a Stock Substitute. </w:t>
      </w:r>
    </w:p>
    <w:p w14:paraId="0D386EE6" w14:textId="77777777" w:rsidR="00E26552" w:rsidRDefault="008C2D0B">
      <w:pPr>
        <w:pStyle w:val="Normalnon-list"/>
      </w:pPr>
      <w:r>
        <w:rPr>
          <w:b/>
        </w:rPr>
        <w:t>“Extraordinary Event”</w:t>
      </w:r>
      <w:r>
        <w:t xml:space="preserve"> shall be defined as:</w:t>
      </w:r>
    </w:p>
    <w:p w14:paraId="0D386EE7" w14:textId="77777777" w:rsidR="00E26552" w:rsidRDefault="008C2D0B">
      <w:pPr>
        <w:pStyle w:val="Bullets"/>
      </w:pPr>
      <w:r>
        <w:t xml:space="preserve">a Merger; </w:t>
      </w:r>
    </w:p>
    <w:p w14:paraId="0D386EE8" w14:textId="77777777" w:rsidR="00E26552" w:rsidRDefault="008C2D0B">
      <w:pPr>
        <w:pStyle w:val="Bullets"/>
      </w:pPr>
      <w:r>
        <w:t xml:space="preserve">a Takeover Bid; </w:t>
      </w:r>
    </w:p>
    <w:p w14:paraId="0D386EE9" w14:textId="77777777" w:rsidR="00E26552" w:rsidRDefault="008C2D0B">
      <w:pPr>
        <w:pStyle w:val="Bullets"/>
      </w:pPr>
      <w:r>
        <w:t xml:space="preserve">Trading Halt </w:t>
      </w:r>
    </w:p>
    <w:p w14:paraId="0D386EEA" w14:textId="77777777" w:rsidR="00E26552" w:rsidRDefault="008C2D0B">
      <w:pPr>
        <w:pStyle w:val="Bullets"/>
      </w:pPr>
      <w:r>
        <w:t xml:space="preserve">a Delisting; </w:t>
      </w:r>
    </w:p>
    <w:p w14:paraId="0D386EEB" w14:textId="77777777" w:rsidR="00E26552" w:rsidRDefault="008C2D0B">
      <w:pPr>
        <w:pStyle w:val="Bullets"/>
      </w:pPr>
      <w:r>
        <w:t>the Nationalisation of an Ind</w:t>
      </w:r>
      <w:r>
        <w:t xml:space="preserve">ex Constituent, its business as a going concern or its assets; or </w:t>
      </w:r>
    </w:p>
    <w:p w14:paraId="0D386EEC" w14:textId="77777777" w:rsidR="00E26552" w:rsidRDefault="008C2D0B">
      <w:pPr>
        <w:pStyle w:val="Bullets"/>
      </w:pPr>
      <w:r>
        <w:lastRenderedPageBreak/>
        <w:t xml:space="preserve">Insolvency. </w:t>
      </w:r>
    </w:p>
    <w:p w14:paraId="0D386EED" w14:textId="77777777" w:rsidR="00E26552" w:rsidRDefault="008C2D0B">
      <w:pPr>
        <w:pStyle w:val="Normalnon-list"/>
      </w:pPr>
      <w:r>
        <w:rPr>
          <w:b/>
        </w:rPr>
        <w:t>“Index Constituent”</w:t>
      </w:r>
      <w:r>
        <w:t xml:space="preserve"> means (as of Business Day t) the shares included in the Index as of Business Day t </w:t>
      </w:r>
    </w:p>
    <w:p w14:paraId="0D386EEE" w14:textId="77777777" w:rsidR="00E26552" w:rsidRDefault="008C2D0B">
      <w:pPr>
        <w:pStyle w:val="Normalnon-list"/>
        <w:rPr>
          <w:b/>
        </w:rPr>
      </w:pPr>
      <w:r>
        <w:rPr>
          <w:b/>
        </w:rPr>
        <w:t>“Index Consultative Group”</w:t>
      </w:r>
      <w:r>
        <w:t xml:space="preserve"> means the committee convened by ROBO Global</w:t>
      </w:r>
      <w:r>
        <w:rPr>
          <w:vertAlign w:val="superscript"/>
        </w:rPr>
        <w:t>®</w:t>
      </w:r>
      <w:r>
        <w:t xml:space="preserve"> </w:t>
      </w:r>
      <w:r>
        <w:t xml:space="preserve">LLC whose roles and responsibilities are outlined in Section </w:t>
      </w:r>
      <w:r>
        <w:fldChar w:fldCharType="begin"/>
      </w:r>
      <w:r>
        <w:instrText xml:space="preserve"> REF _Ref508169479 \r \h </w:instrText>
      </w:r>
      <w:r>
        <w:fldChar w:fldCharType="separate"/>
      </w:r>
      <w:r>
        <w:t>2</w:t>
      </w:r>
      <w:r>
        <w:fldChar w:fldCharType="end"/>
      </w:r>
      <w:r>
        <w:t xml:space="preserve"> of these Guidelines.</w:t>
      </w:r>
    </w:p>
    <w:p w14:paraId="0D386EEF" w14:textId="77777777" w:rsidR="00E26552" w:rsidRDefault="008C2D0B">
      <w:pPr>
        <w:pStyle w:val="Normalnon-list"/>
      </w:pPr>
      <w:r>
        <w:rPr>
          <w:b/>
        </w:rPr>
        <w:t>“Index Management Committee”</w:t>
      </w:r>
      <w:r>
        <w:t xml:space="preserve"> means the committee at ROBO Global</w:t>
      </w:r>
      <w:r>
        <w:rPr>
          <w:vertAlign w:val="superscript"/>
        </w:rPr>
        <w:t>®</w:t>
      </w:r>
      <w:r>
        <w:t xml:space="preserve"> LLC whose roles</w:t>
      </w:r>
      <w:r>
        <w:t xml:space="preserve"> and responsibilities are outlined in Section </w:t>
      </w:r>
      <w:r>
        <w:fldChar w:fldCharType="begin"/>
      </w:r>
      <w:r>
        <w:instrText xml:space="preserve"> REF _Ref508169479 \r \h </w:instrText>
      </w:r>
      <w:r>
        <w:fldChar w:fldCharType="separate"/>
      </w:r>
      <w:r>
        <w:t>2</w:t>
      </w:r>
      <w:r>
        <w:fldChar w:fldCharType="end"/>
      </w:r>
      <w:r>
        <w:t xml:space="preserve"> of these Guidelines.</w:t>
      </w:r>
    </w:p>
    <w:p w14:paraId="0D386EF0" w14:textId="77777777" w:rsidR="00E26552" w:rsidRDefault="008C2D0B">
      <w:pPr>
        <w:pStyle w:val="Normalnon-list"/>
      </w:pPr>
      <w:r>
        <w:t xml:space="preserve"> </w:t>
      </w:r>
      <w:r>
        <w:rPr>
          <w:b/>
        </w:rPr>
        <w:t xml:space="preserve">“Insolvency” </w:t>
      </w:r>
      <w:r>
        <w:t>occurs with regard to an Index Constituent if (A) all shares of the respective i</w:t>
      </w:r>
      <w:r>
        <w:t>ssuer must be transferred to a trustee, liquidator, insolvency administrator or a similar public officer as result of a voluntary or compulsory liquidation, insolvency or winding-up proceedings or comparable proceedings affecting the issuer of the Index Co</w:t>
      </w:r>
      <w:r>
        <w:t xml:space="preserve">nstituents or (B) the holders of the shares of this issuer are legally enjoined from transferring the shares. </w:t>
      </w:r>
    </w:p>
    <w:p w14:paraId="0D386EF1" w14:textId="77777777" w:rsidR="00E26552" w:rsidRDefault="008C2D0B">
      <w:pPr>
        <w:pStyle w:val="Normalnon-list"/>
      </w:pPr>
      <w:r>
        <w:rPr>
          <w:b/>
        </w:rPr>
        <w:t>“Market Capitalisation”</w:t>
      </w:r>
      <w:r>
        <w:t xml:space="preserve"> is with regard to each of the companies in the ROBO Global</w:t>
      </w:r>
      <w:r>
        <w:rPr>
          <w:vertAlign w:val="superscript"/>
        </w:rPr>
        <w:t>®</w:t>
      </w:r>
      <w:r>
        <w:t xml:space="preserve"> Industry Classification on a Determination Date or Rebalance </w:t>
      </w:r>
      <w:r>
        <w:t xml:space="preserve">Date the value of the relevant issued shares calculated by multiplying the Number of Shares outstanding by the share price and converting into the Index Currency. </w:t>
      </w:r>
    </w:p>
    <w:p w14:paraId="0D386EF2" w14:textId="77777777" w:rsidR="00E26552" w:rsidRDefault="008C2D0B">
      <w:pPr>
        <w:pStyle w:val="Normalnon-list"/>
      </w:pPr>
      <w:r>
        <w:t xml:space="preserve">A </w:t>
      </w:r>
      <w:r>
        <w:rPr>
          <w:b/>
        </w:rPr>
        <w:t>“Market Disruption Event”</w:t>
      </w:r>
      <w:r>
        <w:t xml:space="preserve"> occurs if: </w:t>
      </w:r>
    </w:p>
    <w:p w14:paraId="0D386EF3" w14:textId="77777777" w:rsidR="00E26552" w:rsidRDefault="008C2D0B">
      <w:pPr>
        <w:pStyle w:val="Bullets"/>
      </w:pPr>
      <w:r>
        <w:t xml:space="preserve">one or more of the following events occurs or exists on a Trading Day prior to the opening quotation time for an Index Constituent:  </w:t>
      </w:r>
    </w:p>
    <w:p w14:paraId="0D386EF4" w14:textId="77777777" w:rsidR="00E26552" w:rsidRDefault="008C2D0B">
      <w:pPr>
        <w:pStyle w:val="Bullets"/>
      </w:pPr>
      <w:r>
        <w:t>trading is suspended or restricted (due to price movements that exceed the limits allowed by the Exchange or an Affiliated</w:t>
      </w:r>
      <w:r>
        <w:t xml:space="preserve"> Exchange, or for other reasons): </w:t>
      </w:r>
    </w:p>
    <w:p w14:paraId="0D386EF5" w14:textId="77777777" w:rsidR="00E26552" w:rsidRDefault="008C2D0B">
      <w:pPr>
        <w:pStyle w:val="Bullets"/>
      </w:pPr>
      <w:r>
        <w:t xml:space="preserve">across the whole Exchange; or </w:t>
      </w:r>
    </w:p>
    <w:p w14:paraId="0D386EF6" w14:textId="77777777" w:rsidR="00E26552" w:rsidRDefault="008C2D0B">
      <w:pPr>
        <w:pStyle w:val="Bullets"/>
      </w:pPr>
      <w:r>
        <w:t xml:space="preserve">in options or futures contracts on or with regard to an Index Constituent or an Index Constituent that is quoted on an Affiliated Exchange; or </w:t>
      </w:r>
    </w:p>
    <w:p w14:paraId="0D386EF7" w14:textId="77777777" w:rsidR="00E26552" w:rsidRDefault="008C2D0B">
      <w:pPr>
        <w:pStyle w:val="Bullets"/>
      </w:pPr>
      <w:r>
        <w:t>on an Exchange or in a trading or quotation sy</w:t>
      </w:r>
      <w:r>
        <w:t xml:space="preserve">stem (as determined by the Calculation Agent) in which an Index Constituent is listed or quoted; or </w:t>
      </w:r>
    </w:p>
    <w:p w14:paraId="0D386EF8" w14:textId="77777777" w:rsidR="00E26552" w:rsidRDefault="008C2D0B">
      <w:pPr>
        <w:pStyle w:val="Bullets"/>
      </w:pPr>
      <w:r>
        <w:t>an event that (in the assessment of the Calculation Agent) generally disrupts and affects the opportunities of market participants to execute on the Exchan</w:t>
      </w:r>
      <w:r>
        <w:t>ge transactions in respect of a share included in the Index or to determine market values for a share included in the Index or to execute on an Affiliated Exchange transaction with regard to options and futures contracts on these shares or to determine mar</w:t>
      </w:r>
      <w:r>
        <w:t xml:space="preserve">ket values for such options or futures contracts; or </w:t>
      </w:r>
    </w:p>
    <w:p w14:paraId="0D386EF9" w14:textId="77777777" w:rsidR="00E26552" w:rsidRDefault="008C2D0B">
      <w:pPr>
        <w:pStyle w:val="Bullets"/>
      </w:pPr>
      <w:r>
        <w:t xml:space="preserve">trading on the Exchange or an Affiliated Exchange is ceased prior to the usual closing time (as defined below), unless the early cessation of trading is announced by the Exchange or Affiliated Exchange </w:t>
      </w:r>
      <w:r>
        <w:t xml:space="preserve">on this Trading Day at least one hour before   </w:t>
      </w:r>
    </w:p>
    <w:p w14:paraId="0D386EFA" w14:textId="77777777" w:rsidR="00E26552" w:rsidRDefault="008C2D0B">
      <w:pPr>
        <w:pStyle w:val="Bullets"/>
      </w:pPr>
      <w:r>
        <w:t xml:space="preserve">the actual closing time for normal trading on the Exchange or Affiliated Exchange on the Trading Day in question or, if earlier. </w:t>
      </w:r>
    </w:p>
    <w:p w14:paraId="0D386EFB" w14:textId="77777777" w:rsidR="00E26552" w:rsidRDefault="008C2D0B">
      <w:pPr>
        <w:pStyle w:val="Bullets"/>
      </w:pPr>
      <w:r>
        <w:t>the closing time (if given) of the Exchange or Affiliated Exchange for the exe</w:t>
      </w:r>
      <w:r>
        <w:t xml:space="preserve">cution of orders at the time the quote is given; or  </w:t>
      </w:r>
    </w:p>
    <w:p w14:paraId="0D386EFC" w14:textId="77777777" w:rsidR="00E26552" w:rsidRDefault="008C2D0B">
      <w:pPr>
        <w:pStyle w:val="Bullets"/>
      </w:pPr>
      <w:r>
        <w:t>a general moratorium is imposed on banking transactions in the country in which the Exchange is resident if the above-mentioned events are material in the assessment of the Calculation Agent, whereby th</w:t>
      </w:r>
      <w:r>
        <w:t xml:space="preserve">e Calculation Agent makes his decision based on those circumstances that he considers reasonable and appropriate. </w:t>
      </w:r>
    </w:p>
    <w:p w14:paraId="0D386EFD" w14:textId="77777777" w:rsidR="00E26552" w:rsidRDefault="008C2D0B">
      <w:pPr>
        <w:pStyle w:val="Bullets"/>
        <w:numPr>
          <w:ilvl w:val="0"/>
          <w:numId w:val="0"/>
        </w:numPr>
        <w:ind w:left="567"/>
      </w:pPr>
      <w:r>
        <w:lastRenderedPageBreak/>
        <w:t>A “</w:t>
      </w:r>
      <w:r>
        <w:rPr>
          <w:b/>
        </w:rPr>
        <w:t>Merger</w:t>
      </w:r>
      <w:r>
        <w:t xml:space="preserve">” is: </w:t>
      </w:r>
    </w:p>
    <w:p w14:paraId="0D386EFE" w14:textId="77777777" w:rsidR="00E26552" w:rsidRDefault="008C2D0B">
      <w:pPr>
        <w:pStyle w:val="Bullets"/>
      </w:pPr>
      <w:r>
        <w:t xml:space="preserve">a change in the security class or a conversion of a share class that results in a transfer or an ultimate definite obligation to transfer all the shares in circulation to another legal entity; </w:t>
      </w:r>
    </w:p>
    <w:p w14:paraId="0D386EFF" w14:textId="77777777" w:rsidR="00E26552" w:rsidRDefault="008C2D0B">
      <w:pPr>
        <w:pStyle w:val="Bullets"/>
      </w:pPr>
      <w:r>
        <w:t>a merger (either by acquisition or through forming a new struc</w:t>
      </w:r>
      <w:r>
        <w:t>ture) or a binding obligation on the part of the issuer to exchange shares with another legal person (except in a merger or share exchange under which the issuer of the relevant Index Constituent is the acquiring or remaining entity and which does not invo</w:t>
      </w:r>
      <w:r>
        <w:t xml:space="preserve">lve a change in security class or a conversion of all the shares in circulation); </w:t>
      </w:r>
    </w:p>
    <w:p w14:paraId="0D386F00" w14:textId="77777777" w:rsidR="00E26552" w:rsidRDefault="008C2D0B">
      <w:pPr>
        <w:pStyle w:val="Bullets"/>
      </w:pPr>
      <w:r>
        <w:t>a takeover offer, exchange offer, other offer or another act of a legal person for the purposes of acquiring or otherwise obtaining from the issuer 100% of the shares issued</w:t>
      </w:r>
      <w:r>
        <w:t xml:space="preserve"> that entails a transfer or the irrevocable obligation to transfer all shares (with the exception of shares which are held and controlled by the legal person); or  </w:t>
      </w:r>
    </w:p>
    <w:p w14:paraId="0D386F01" w14:textId="77777777" w:rsidR="00E26552" w:rsidRDefault="008C2D0B">
      <w:pPr>
        <w:pStyle w:val="Bullets"/>
      </w:pPr>
      <w:r>
        <w:t>a merger (either by acquisition or through forming a new structure) or a binding obligation</w:t>
      </w:r>
      <w:r>
        <w:t xml:space="preserve"> on the part of the issuer of the shares or its subsidiaries to exchange shares with another legal entity, whereby the issuer of the share is the acquiring or remaining entity and it does not involve a change in the class or a conversion of the all shares </w:t>
      </w:r>
      <w:r>
        <w:t xml:space="preserve">issued, but the shares in circulation directly prior to such an event (except for shares held and controlled by the legal person) represent in total less than 50% of the shares in circulation directly subsequent to such an event. </w:t>
      </w:r>
    </w:p>
    <w:p w14:paraId="0D386F02" w14:textId="77777777" w:rsidR="00E26552" w:rsidRDefault="008C2D0B">
      <w:pPr>
        <w:pStyle w:val="Normalnon-list"/>
      </w:pPr>
      <w:r>
        <w:rPr>
          <w:b/>
        </w:rPr>
        <w:t>“Nationalisation”</w:t>
      </w:r>
      <w:r>
        <w:t xml:space="preserve"> is a pr</w:t>
      </w:r>
      <w:r>
        <w:t xml:space="preserve">ocess whereby all shares or the majority of the assets of the issuer of the shares are nationalised or are expropriated or otherwise must be transferred to public bodies, authorities or institutions. </w:t>
      </w:r>
    </w:p>
    <w:p w14:paraId="0D386F03" w14:textId="77777777" w:rsidR="00E26552" w:rsidRDefault="008C2D0B">
      <w:pPr>
        <w:pStyle w:val="Normalnon-list"/>
      </w:pPr>
      <w:r>
        <w:t>“</w:t>
      </w:r>
      <w:r>
        <w:rPr>
          <w:b/>
        </w:rPr>
        <w:t>Net Distribution Rate</w:t>
      </w:r>
      <w:r>
        <w:t xml:space="preserve">” is the gross distribution rate </w:t>
      </w:r>
      <w:r>
        <w:t>paid out by a company adjusted for the relevant Withholding Tax Rate. It is calculated as 1 minus the applicable Withholding Tax Rate and/or other applicable tax rate currently prevalent in the respective country multiplied with the gross distribution rate</w:t>
      </w:r>
      <w:r>
        <w:t xml:space="preserve">. </w:t>
      </w:r>
    </w:p>
    <w:p w14:paraId="0D386F04" w14:textId="77777777" w:rsidR="00E26552" w:rsidRDefault="008C2D0B">
      <w:pPr>
        <w:pStyle w:val="Normalnon-list"/>
      </w:pPr>
      <w:r>
        <w:rPr>
          <w:b/>
        </w:rPr>
        <w:t xml:space="preserve">“Normal Exchange Closing Time” </w:t>
      </w:r>
      <w:r>
        <w:t>is the time at which the Exchange or an Affiliated Exchange is normally closed on working days without taking into account after-hours trading or other trading activities carried out outside the normal trading hours</w:t>
      </w:r>
      <w:r>
        <w:rPr>
          <w:b/>
        </w:rPr>
        <w:t xml:space="preserve">. </w:t>
      </w:r>
    </w:p>
    <w:p w14:paraId="0D386F05" w14:textId="77777777" w:rsidR="00E26552" w:rsidRDefault="008C2D0B">
      <w:pPr>
        <w:pStyle w:val="Normalnon-list"/>
      </w:pPr>
      <w:r>
        <w:rPr>
          <w:b/>
        </w:rPr>
        <w:t>“Num</w:t>
      </w:r>
      <w:r>
        <w:rPr>
          <w:b/>
        </w:rPr>
        <w:t>ber of Shares”</w:t>
      </w:r>
      <w:r>
        <w:t xml:space="preserve"> is in respect of an Index Constituent and any given Business Day the number or fraction of shares included in the Index. It is calculated for any Index Constituent as the ratio of (A) the Percentage Weight of an Index Constituent multiplied </w:t>
      </w:r>
      <w:r>
        <w:t xml:space="preserve">by the Index value and (B) its Trading Price. </w:t>
      </w:r>
    </w:p>
    <w:p w14:paraId="0D386F06" w14:textId="77777777" w:rsidR="00E26552" w:rsidRDefault="008C2D0B">
      <w:pPr>
        <w:pStyle w:val="Normalnon-list"/>
      </w:pPr>
      <w:r>
        <w:rPr>
          <w:b/>
        </w:rPr>
        <w:t>“Percentage Weight”</w:t>
      </w:r>
      <w:r>
        <w:t xml:space="preserve"> of an Index Constituent is the ratio of its Trading Price multiplied by its Number of Shares divided by the Index value. </w:t>
      </w:r>
    </w:p>
    <w:p w14:paraId="0D386F07" w14:textId="77777777" w:rsidR="00E26552" w:rsidRDefault="008C2D0B">
      <w:pPr>
        <w:pStyle w:val="Normalnon-list"/>
      </w:pPr>
      <w:r>
        <w:rPr>
          <w:b/>
        </w:rPr>
        <w:t xml:space="preserve">“Rebalance Date” </w:t>
      </w:r>
      <w:r>
        <w:t>is the prevailing Business Day on which the respec</w:t>
      </w:r>
      <w:r>
        <w:t xml:space="preserve">tive Scheduled Rebalance Date occurred. </w:t>
      </w:r>
    </w:p>
    <w:p w14:paraId="0D386F08" w14:textId="77777777" w:rsidR="00E26552" w:rsidRDefault="008C2D0B">
      <w:pPr>
        <w:pStyle w:val="Normalnon-list"/>
      </w:pPr>
      <w:r>
        <w:rPr>
          <w:b/>
        </w:rPr>
        <w:t>“Scheduled Business Day”</w:t>
      </w:r>
      <w:r>
        <w:t xml:space="preserve"> is a day on which commercial banks in the US are scheduled to be open. </w:t>
      </w:r>
    </w:p>
    <w:p w14:paraId="0D386F09" w14:textId="77777777" w:rsidR="00E26552" w:rsidRDefault="008C2D0B">
      <w:pPr>
        <w:pStyle w:val="Normalnon-list"/>
      </w:pPr>
      <w:r>
        <w:rPr>
          <w:b/>
        </w:rPr>
        <w:t xml:space="preserve"> “Stock Substitute”</w:t>
      </w:r>
      <w:r>
        <w:t xml:space="preserve"> includes in particular American Depository Receipts (ADR) and Global Depository Receipts (GDR). </w:t>
      </w:r>
    </w:p>
    <w:p w14:paraId="0D386F0A" w14:textId="77777777" w:rsidR="00E26552" w:rsidRDefault="008C2D0B">
      <w:pPr>
        <w:pStyle w:val="Normalnon-list"/>
      </w:pPr>
      <w:r>
        <w:t>A</w:t>
      </w:r>
      <w:r>
        <w:t xml:space="preserve"> </w:t>
      </w:r>
      <w:r>
        <w:rPr>
          <w:b/>
        </w:rPr>
        <w:t>“Takeover Bid”</w:t>
      </w:r>
      <w:r>
        <w:t xml:space="preserve"> is a bid to acquire, an exchange offer or any other offer or act of a legal person that results in the related legal person acquiring as part of an exchange or otherwise </w:t>
      </w:r>
      <w:r>
        <w:lastRenderedPageBreak/>
        <w:t>more than 10% and less than 100% of the voting rights in respect of th</w:t>
      </w:r>
      <w:r>
        <w:t>e issuer of the Index Constituent or the right to acquire these voting rights, as determined by the Calculation Agent based on notices submitted to public or self-regulatory authorities or other information considered by the Calculation Agent to be relevan</w:t>
      </w:r>
      <w:r>
        <w:t xml:space="preserve">t. </w:t>
      </w:r>
    </w:p>
    <w:p w14:paraId="0D386F0B" w14:textId="77777777" w:rsidR="00E26552" w:rsidRDefault="008C2D0B">
      <w:pPr>
        <w:pStyle w:val="Normalnon-list"/>
      </w:pPr>
      <w:r>
        <w:t xml:space="preserve">A </w:t>
      </w:r>
      <w:r>
        <w:rPr>
          <w:b/>
        </w:rPr>
        <w:t>“Trading Day</w:t>
      </w:r>
      <w:r>
        <w:t>” is in relation to the Index or an Index Constituent a Trading Day on the Exchange (or a day that would have been such a day if a market disruption had not occurred), excluding days on which trading may be ceased prior to the Normal Exch</w:t>
      </w:r>
      <w:r>
        <w:t xml:space="preserve">ange Closing Time. The Calculation Agent is ultimately responsible as to whether a certain day is a Trading Day with regard to the Index or an Index Constituent or in any other connection relating to this document. </w:t>
      </w:r>
    </w:p>
    <w:p w14:paraId="0D386F0C" w14:textId="77777777" w:rsidR="00E26552" w:rsidRDefault="008C2D0B">
      <w:pPr>
        <w:pStyle w:val="Normalnon-list"/>
      </w:pPr>
      <w:r>
        <w:t xml:space="preserve">The </w:t>
      </w:r>
      <w:r>
        <w:rPr>
          <w:b/>
        </w:rPr>
        <w:t>“Trading Price (</w:t>
      </w:r>
      <w:r>
        <w:t>or</w:t>
      </w:r>
      <w:r>
        <w:rPr>
          <w:b/>
        </w:rPr>
        <w:t xml:space="preserve"> “Traded Price”)</w:t>
      </w:r>
      <w:r>
        <w:t xml:space="preserve"> i</w:t>
      </w:r>
      <w:r>
        <w:t>n respect of a Trading Day is the closing price on the relevant Trading Day determined in accordance with the Exchange regulations. If the Exchange has no closing price for an Index Constituent, the Calculation Agent shall determine the Trading Price and t</w:t>
      </w:r>
      <w:r>
        <w:t>he time of the quote for the share in question in a reasonable manner.</w:t>
      </w:r>
      <w:r>
        <w:rPr>
          <w:b/>
        </w:rPr>
        <w:t xml:space="preserve"> </w:t>
      </w:r>
    </w:p>
    <w:p w14:paraId="0D386F0D" w14:textId="77777777" w:rsidR="00E26552" w:rsidRDefault="008C2D0B">
      <w:pPr>
        <w:pStyle w:val="Normalnon-list"/>
        <w:rPr>
          <w:lang w:eastAsia="en-US"/>
        </w:rPr>
      </w:pPr>
      <w:r>
        <w:rPr>
          <w:b/>
        </w:rPr>
        <w:t>“Withholding Tax Rate”</w:t>
      </w:r>
      <w:r>
        <w:t xml:space="preserve"> is the applicable withholding tax rate relevant to the Net Total Return Index. The currently prevalent Withholding Tax Rates are published on: </w:t>
      </w:r>
      <w:hyperlink r:id="rId15" w:history="1">
        <w:r>
          <w:rPr>
            <w:rStyle w:val="Hyperlink"/>
          </w:rPr>
          <w:t>http://www.solactive.com/documents-and-downloads/</w:t>
        </w:r>
      </w:hyperlink>
      <w:r>
        <w:br w:type="page"/>
      </w:r>
    </w:p>
    <w:p w14:paraId="0D386F0E" w14:textId="77777777" w:rsidR="00E26552" w:rsidRDefault="008C2D0B">
      <w:pPr>
        <w:pStyle w:val="Heading1"/>
      </w:pPr>
      <w:bookmarkStart w:id="3759" w:name="_Toc474151096"/>
      <w:bookmarkStart w:id="3760" w:name="_Toc482975318"/>
      <w:bookmarkStart w:id="3761" w:name="_Toc522772485"/>
      <w:r>
        <w:lastRenderedPageBreak/>
        <w:t xml:space="preserve">History of changes made to the </w:t>
      </w:r>
      <w:bookmarkEnd w:id="3759"/>
      <w:bookmarkEnd w:id="3760"/>
      <w:r>
        <w:t>Index Series Methodology</w:t>
      </w:r>
      <w:bookmarkEnd w:id="3761"/>
    </w:p>
    <w:p w14:paraId="0D386F0F" w14:textId="77777777" w:rsidR="00E26552" w:rsidRDefault="008C2D0B">
      <w:pPr>
        <w:pStyle w:val="Heading4"/>
      </w:pPr>
      <w:r>
        <w:t>Rebalance Date – 30 September 2014</w:t>
      </w:r>
    </w:p>
    <w:p w14:paraId="0D386F10" w14:textId="77777777" w:rsidR="00E26552" w:rsidRDefault="008C2D0B">
      <w:pPr>
        <w:pStyle w:val="Bullets"/>
      </w:pPr>
      <w:r>
        <w:t>In Section 2.2 (“Index Construction”), the following two changes w</w:t>
      </w:r>
      <w:r>
        <w:t xml:space="preserve">ere recorded and effective with respect to the calculation period beginning on 01 October 2014.    </w:t>
      </w:r>
    </w:p>
    <w:p w14:paraId="0D386F11" w14:textId="77777777" w:rsidR="00E26552" w:rsidRDefault="008C2D0B">
      <w:pPr>
        <w:pStyle w:val="Bullets"/>
      </w:pPr>
      <w:r>
        <w:t>the minimum trailing 3-month average daily value traded value was increased from USD 100,000 to USD 500,000; and</w:t>
      </w:r>
    </w:p>
    <w:p w14:paraId="0D386F12" w14:textId="77777777" w:rsidR="00E26552" w:rsidRDefault="008C2D0B">
      <w:pPr>
        <w:pStyle w:val="Bullets"/>
      </w:pPr>
      <w:r>
        <w:t xml:space="preserve">an additional filter was added as follows: </w:t>
      </w:r>
      <w:r>
        <w:t>“The Index requires a minimum of 65 Index Constituents with at least 15 “bellwether” stocks and 45 “non-bellwether” stocks.”</w:t>
      </w:r>
    </w:p>
    <w:p w14:paraId="0D386F13" w14:textId="77777777" w:rsidR="00E26552" w:rsidRDefault="008C2D0B">
      <w:pPr>
        <w:pStyle w:val="Heading4"/>
      </w:pPr>
      <w:r>
        <w:t>Rebalance Date – 19 December 2014</w:t>
      </w:r>
    </w:p>
    <w:p w14:paraId="0D386F14" w14:textId="77777777" w:rsidR="00E26552" w:rsidRDefault="008C2D0B">
      <w:pPr>
        <w:pStyle w:val="Bullets"/>
      </w:pPr>
      <w:r>
        <w:t xml:space="preserve">Within the definitions section the definition for “Scheduled Rebalance Date” was changed from “is the last Scheduled Business Day in March, June, September and December” to the current definition. </w:t>
      </w:r>
    </w:p>
    <w:p w14:paraId="0D386F15" w14:textId="77777777" w:rsidR="00E26552" w:rsidRDefault="008C2D0B">
      <w:pPr>
        <w:pStyle w:val="Bullets"/>
      </w:pPr>
      <w:r>
        <w:t>Within Section 2.1 (ROBO Global</w:t>
      </w:r>
      <w:r>
        <w:rPr>
          <w:vertAlign w:val="superscript"/>
        </w:rPr>
        <w:t>®</w:t>
      </w:r>
      <w:r>
        <w:t xml:space="preserve"> Industry Classification),</w:t>
      </w:r>
      <w:r>
        <w:t xml:space="preserve"> the 14 sub-sectors were updated to 13 sub-sectors and re-arranged under Technology and Applications. The previous list of sub-sectors is listed below for reference:</w:t>
      </w:r>
    </w:p>
    <w:p w14:paraId="0D386F16" w14:textId="77777777" w:rsidR="00E26552" w:rsidRDefault="008C2D0B">
      <w:pPr>
        <w:pStyle w:val="BulletsL2"/>
      </w:pPr>
      <w:r>
        <w:t xml:space="preserve">Machine navigation technology </w:t>
      </w:r>
    </w:p>
    <w:p w14:paraId="0D386F17" w14:textId="77777777" w:rsidR="00E26552" w:rsidRDefault="008C2D0B">
      <w:pPr>
        <w:pStyle w:val="BulletsL2"/>
      </w:pPr>
      <w:r>
        <w:t xml:space="preserve">Consumer robotics </w:t>
      </w:r>
    </w:p>
    <w:p w14:paraId="0D386F18" w14:textId="77777777" w:rsidR="00E26552" w:rsidRDefault="008C2D0B">
      <w:pPr>
        <w:pStyle w:val="BulletsL2"/>
      </w:pPr>
      <w:r>
        <w:t>Microcontrollers</w:t>
      </w:r>
    </w:p>
    <w:p w14:paraId="0D386F19" w14:textId="77777777" w:rsidR="00E26552" w:rsidRDefault="008C2D0B">
      <w:pPr>
        <w:pStyle w:val="BulletsL2"/>
      </w:pPr>
      <w:r>
        <w:t xml:space="preserve">Actuation technology </w:t>
      </w:r>
    </w:p>
    <w:p w14:paraId="0D386F1A" w14:textId="77777777" w:rsidR="00E26552" w:rsidRDefault="008C2D0B">
      <w:pPr>
        <w:pStyle w:val="BulletsL2"/>
      </w:pPr>
      <w:r>
        <w:t xml:space="preserve">Technology manufacturing automation </w:t>
      </w:r>
    </w:p>
    <w:p w14:paraId="0D386F1B" w14:textId="77777777" w:rsidR="00E26552" w:rsidRDefault="008C2D0B">
      <w:pPr>
        <w:pStyle w:val="BulletsL2"/>
      </w:pPr>
      <w:r>
        <w:t xml:space="preserve">Energy and subsea remotely operated vehicles (ROVs) </w:t>
      </w:r>
    </w:p>
    <w:p w14:paraId="0D386F1C" w14:textId="77777777" w:rsidR="00E26552" w:rsidRDefault="008C2D0B">
      <w:pPr>
        <w:pStyle w:val="BulletsL2"/>
      </w:pPr>
      <w:r>
        <w:t>Machine vision and image recognition</w:t>
      </w:r>
    </w:p>
    <w:p w14:paraId="0D386F1D" w14:textId="77777777" w:rsidR="00E26552" w:rsidRDefault="008C2D0B">
      <w:pPr>
        <w:pStyle w:val="BulletsL2"/>
      </w:pPr>
      <w:r>
        <w:t xml:space="preserve">Agriculture, logistics and material handling automation </w:t>
      </w:r>
    </w:p>
    <w:p w14:paraId="0D386F1E" w14:textId="77777777" w:rsidR="00E26552" w:rsidRDefault="008C2D0B">
      <w:pPr>
        <w:pStyle w:val="BulletsL2"/>
      </w:pPr>
      <w:r>
        <w:t xml:space="preserve">Industrial automation software and equipment </w:t>
      </w:r>
    </w:p>
    <w:p w14:paraId="0D386F1F" w14:textId="77777777" w:rsidR="00E26552" w:rsidRDefault="008C2D0B">
      <w:pPr>
        <w:pStyle w:val="BulletsL2"/>
      </w:pPr>
      <w:r>
        <w:t>Constituents, software and</w:t>
      </w:r>
      <w:r>
        <w:t xml:space="preserve"> subsystem manufacturing </w:t>
      </w:r>
    </w:p>
    <w:p w14:paraId="0D386F20" w14:textId="77777777" w:rsidR="00E26552" w:rsidRDefault="008C2D0B">
      <w:pPr>
        <w:pStyle w:val="BulletsL2"/>
      </w:pPr>
      <w:r>
        <w:t xml:space="preserve">Military unmanned aircraft systems (UAS), defence and space </w:t>
      </w:r>
    </w:p>
    <w:p w14:paraId="0D386F21" w14:textId="77777777" w:rsidR="00E26552" w:rsidRDefault="008C2D0B">
      <w:pPr>
        <w:pStyle w:val="BulletsL2"/>
      </w:pPr>
      <w:r>
        <w:t xml:space="preserve">Healthcare Robotics and automation products </w:t>
      </w:r>
    </w:p>
    <w:p w14:paraId="0D386F22" w14:textId="77777777" w:rsidR="00E26552" w:rsidRDefault="008C2D0B">
      <w:pPr>
        <w:pStyle w:val="BulletsL2"/>
      </w:pPr>
      <w:r>
        <w:t xml:space="preserve">3D printing technology </w:t>
      </w:r>
    </w:p>
    <w:p w14:paraId="0D386F23" w14:textId="77777777" w:rsidR="00E26552" w:rsidRDefault="008C2D0B">
      <w:pPr>
        <w:pStyle w:val="BulletsL2"/>
      </w:pPr>
      <w:r>
        <w:t xml:space="preserve">Sensors, motion processing, &amp; voice recognition </w:t>
      </w:r>
    </w:p>
    <w:p w14:paraId="0D386F24" w14:textId="77777777" w:rsidR="00E26552" w:rsidRDefault="008C2D0B">
      <w:pPr>
        <w:pStyle w:val="Heading4"/>
      </w:pPr>
      <w:r>
        <w:t>Rebalance Date – 22 June 2015</w:t>
      </w:r>
    </w:p>
    <w:p w14:paraId="0D386F25" w14:textId="77777777" w:rsidR="00E26552" w:rsidRDefault="008C2D0B">
      <w:pPr>
        <w:pStyle w:val="Bullets"/>
        <w:rPr>
          <w:b/>
        </w:rPr>
      </w:pPr>
      <w:r>
        <w:t>Within the sub-sector</w:t>
      </w:r>
      <w:r>
        <w:t>s definitions, we renamed one sub-sector from “Military unmanned aircraft systems (UAS), defence and space” to “Security, UAS (unmanned aircraft systems) and Space”</w:t>
      </w:r>
    </w:p>
    <w:p w14:paraId="0D386F26" w14:textId="77777777" w:rsidR="00E26552" w:rsidRDefault="008C2D0B">
      <w:pPr>
        <w:pStyle w:val="Heading4"/>
      </w:pPr>
      <w:r>
        <w:t>Company name and other changes – 17 September 2015</w:t>
      </w:r>
    </w:p>
    <w:p w14:paraId="0D386F27" w14:textId="77777777" w:rsidR="00E26552" w:rsidRDefault="008C2D0B">
      <w:pPr>
        <w:pStyle w:val="Bullets"/>
      </w:pPr>
      <w:r>
        <w:t xml:space="preserve">With effect from 17 September 2015, the </w:t>
      </w:r>
      <w:r>
        <w:t xml:space="preserve">company named </w:t>
      </w:r>
      <w:r>
        <w:rPr>
          <w:i/>
        </w:rPr>
        <w:t>“ROBO-STOX Partners Ltd”</w:t>
      </w:r>
      <w:r>
        <w:t xml:space="preserve"> was rebranded and renamed </w:t>
      </w:r>
      <w:r>
        <w:rPr>
          <w:i/>
        </w:rPr>
        <w:t>“ROBO Global Partners Ltd”</w:t>
      </w:r>
      <w:r>
        <w:t xml:space="preserve"> and the company named </w:t>
      </w:r>
      <w:r>
        <w:rPr>
          <w:i/>
        </w:rPr>
        <w:t>“ROBO-STOX LLC”</w:t>
      </w:r>
      <w:r>
        <w:t xml:space="preserve"> was rebranded and renamed </w:t>
      </w:r>
      <w:r>
        <w:rPr>
          <w:i/>
        </w:rPr>
        <w:t>“ROBO Global LLC”.</w:t>
      </w:r>
      <w:r>
        <w:t xml:space="preserve">  </w:t>
      </w:r>
    </w:p>
    <w:p w14:paraId="0D386F28" w14:textId="77777777" w:rsidR="00E26552" w:rsidRDefault="008C2D0B">
      <w:pPr>
        <w:pStyle w:val="Bullets"/>
      </w:pPr>
      <w:r>
        <w:lastRenderedPageBreak/>
        <w:t>Also with effect from 17 September 2015, the following name changes were made t</w:t>
      </w:r>
      <w:r>
        <w:t>o the index referenced in the Guidelines:</w:t>
      </w:r>
    </w:p>
    <w:p w14:paraId="0D386F29" w14:textId="77777777" w:rsidR="00E26552" w:rsidRDefault="008C2D0B">
      <w:pPr>
        <w:pStyle w:val="Bullets"/>
      </w:pPr>
      <w:r>
        <w:t>The “ROBO-STOX</w:t>
      </w:r>
      <w:r>
        <w:rPr>
          <w:vertAlign w:val="superscript"/>
        </w:rPr>
        <w:t>®</w:t>
      </w:r>
      <w:r>
        <w:t xml:space="preserve"> Global Robotics and Automation UCITS Index” was renamed “ROBO Global</w:t>
      </w:r>
      <w:r>
        <w:rPr>
          <w:vertAlign w:val="superscript"/>
        </w:rPr>
        <w:t>®</w:t>
      </w:r>
      <w:r>
        <w:t xml:space="preserve"> Robotics and Automation UCITS Index”.</w:t>
      </w:r>
    </w:p>
    <w:p w14:paraId="0D386F2A" w14:textId="77777777" w:rsidR="00E26552" w:rsidRDefault="008C2D0B">
      <w:pPr>
        <w:pStyle w:val="Bullets"/>
      </w:pPr>
      <w:r>
        <w:t>The “ROBO-STOX</w:t>
      </w:r>
      <w:r>
        <w:rPr>
          <w:vertAlign w:val="superscript"/>
        </w:rPr>
        <w:t>®</w:t>
      </w:r>
      <w:r>
        <w:t xml:space="preserve"> Global Robotics and Automation UCITS Price Return Index” was renamed “ROBO</w:t>
      </w:r>
      <w:r>
        <w:t xml:space="preserve"> Global</w:t>
      </w:r>
      <w:r>
        <w:rPr>
          <w:vertAlign w:val="superscript"/>
        </w:rPr>
        <w:t xml:space="preserve">® </w:t>
      </w:r>
      <w:r>
        <w:t>Robotics and Automation UCITS Price Return Index”.</w:t>
      </w:r>
    </w:p>
    <w:p w14:paraId="0D386F2B" w14:textId="77777777" w:rsidR="00E26552" w:rsidRDefault="008C2D0B">
      <w:pPr>
        <w:pStyle w:val="Bullets"/>
        <w:rPr>
          <w:i/>
        </w:rPr>
      </w:pPr>
      <w:r>
        <w:rPr>
          <w:color w:val="000000" w:themeColor="text1"/>
        </w:rPr>
        <w:t xml:space="preserve">In Section 2.1 </w:t>
      </w:r>
      <w:r>
        <w:t>(ROBO Global</w:t>
      </w:r>
      <w:r>
        <w:rPr>
          <w:vertAlign w:val="superscript"/>
        </w:rPr>
        <w:t>®</w:t>
      </w:r>
      <w:r>
        <w:t xml:space="preserve"> Industry Classification)</w:t>
      </w:r>
      <w:r>
        <w:rPr>
          <w:color w:val="000000" w:themeColor="text1"/>
        </w:rPr>
        <w:t xml:space="preserve">, the sub-sector </w:t>
      </w:r>
      <w:r>
        <w:rPr>
          <w:i/>
          <w:color w:val="000000" w:themeColor="text1"/>
        </w:rPr>
        <w:t>“</w:t>
      </w:r>
      <w:r>
        <w:rPr>
          <w:i/>
        </w:rPr>
        <w:t>Security, UAS (unmanned aircraft systems) and Space</w:t>
      </w:r>
      <w:r>
        <w:rPr>
          <w:i/>
          <w:color w:val="000000" w:themeColor="text1"/>
        </w:rPr>
        <w:t xml:space="preserve">” </w:t>
      </w:r>
      <w:r>
        <w:rPr>
          <w:color w:val="000000" w:themeColor="text1"/>
        </w:rPr>
        <w:t xml:space="preserve">was renamed </w:t>
      </w:r>
      <w:r>
        <w:rPr>
          <w:i/>
          <w:color w:val="000000" w:themeColor="text1"/>
        </w:rPr>
        <w:t>“</w:t>
      </w:r>
      <w:r>
        <w:rPr>
          <w:i/>
        </w:rPr>
        <w:t>Surveillance / Security”.</w:t>
      </w:r>
    </w:p>
    <w:p w14:paraId="0D386F2C" w14:textId="77777777" w:rsidR="00E26552" w:rsidRDefault="008C2D0B">
      <w:pPr>
        <w:pStyle w:val="Bullets"/>
      </w:pPr>
      <w:r>
        <w:t>All references to “</w:t>
      </w:r>
      <w:hyperlink r:id="rId16" w:history="1">
        <w:r>
          <w:rPr>
            <w:rStyle w:val="Hyperlink"/>
            <w:i/>
          </w:rPr>
          <w:t>www.robostox.com</w:t>
        </w:r>
      </w:hyperlink>
      <w:r>
        <w:t>” in the Guidelines were changed to “</w:t>
      </w:r>
      <w:hyperlink r:id="rId17" w:history="1">
        <w:r>
          <w:rPr>
            <w:rStyle w:val="Hyperlink"/>
            <w:i/>
          </w:rPr>
          <w:t>www.roboglobal.com</w:t>
        </w:r>
      </w:hyperlink>
      <w:r>
        <w:t>”.</w:t>
      </w:r>
    </w:p>
    <w:p w14:paraId="0D386F2D" w14:textId="77777777" w:rsidR="00E26552" w:rsidRDefault="008C2D0B">
      <w:pPr>
        <w:pStyle w:val="Heading4"/>
      </w:pPr>
      <w:r>
        <w:t>Rebalance Date – 18 December 2015</w:t>
      </w:r>
    </w:p>
    <w:p w14:paraId="0D386F2E" w14:textId="77777777" w:rsidR="00E26552" w:rsidRDefault="008C2D0B">
      <w:pPr>
        <w:pStyle w:val="Bullets"/>
        <w:rPr>
          <w:b/>
        </w:rPr>
      </w:pPr>
      <w:r>
        <w:t xml:space="preserve">In Section 2.2 (“Index Construction”), the following two changes were </w:t>
      </w:r>
      <w:r>
        <w:t>recorded and will be effective with respect to the calculation period beginning on 21</w:t>
      </w:r>
      <w:r>
        <w:rPr>
          <w:vertAlign w:val="superscript"/>
        </w:rPr>
        <w:t>st</w:t>
      </w:r>
      <w:r>
        <w:t xml:space="preserve"> December, 2015    </w:t>
      </w:r>
    </w:p>
    <w:p w14:paraId="0D386F2F" w14:textId="77777777" w:rsidR="00E26552" w:rsidRDefault="008C2D0B">
      <w:pPr>
        <w:pStyle w:val="Bullets"/>
      </w:pPr>
      <w:r>
        <w:t>the minimum Market Capitalization was reduced to USD 100,000,000 for Companies that are currently an Index Constituent (for Companies that are not an</w:t>
      </w:r>
      <w:r>
        <w:t xml:space="preserve"> current Index Constituent, this remained as USD 200,000,000); and</w:t>
      </w:r>
    </w:p>
    <w:p w14:paraId="0D386F30" w14:textId="77777777" w:rsidR="00E26552" w:rsidRDefault="008C2D0B">
      <w:pPr>
        <w:pStyle w:val="Bullets"/>
      </w:pPr>
      <w:r>
        <w:t xml:space="preserve">the minimum trailing </w:t>
      </w:r>
      <w:r>
        <w:rPr>
          <w:iCs/>
        </w:rPr>
        <w:t>3-month average daily value traded</w:t>
      </w:r>
      <w:r>
        <w:t xml:space="preserve"> value was reduced to USD 350,000 for Companies that are currently an Index Constituent (for Companies that are not an current Index C</w:t>
      </w:r>
      <w:r>
        <w:t>onstituent, this remained as USD 500,000).</w:t>
      </w:r>
    </w:p>
    <w:p w14:paraId="0D386F31" w14:textId="77777777" w:rsidR="00E26552" w:rsidRDefault="008C2D0B">
      <w:pPr>
        <w:pStyle w:val="Heading4"/>
      </w:pPr>
      <w:r>
        <w:t>General Changes – 1 June 2017</w:t>
      </w:r>
    </w:p>
    <w:p w14:paraId="0D386F32" w14:textId="77777777" w:rsidR="00E26552" w:rsidRDefault="008C2D0B">
      <w:pPr>
        <w:pStyle w:val="Normalnon-list"/>
      </w:pPr>
      <w:r>
        <w:t>All ROBO Global</w:t>
      </w:r>
      <w:r>
        <w:rPr>
          <w:vertAlign w:val="superscript"/>
        </w:rPr>
        <w:t xml:space="preserve">® </w:t>
      </w:r>
      <w:r>
        <w:t>indices are now incorporated into this one Index Series Methodology for easy reference by our partners and other members of the industry. See the Table in Section 1 f</w:t>
      </w:r>
      <w:r>
        <w:t>or the current index series details.</w:t>
      </w:r>
    </w:p>
    <w:p w14:paraId="0D386F33" w14:textId="77777777" w:rsidR="00E26552" w:rsidRDefault="008C2D0B">
      <w:pPr>
        <w:pStyle w:val="Bullets"/>
      </w:pPr>
      <w:r>
        <w:t xml:space="preserve">General formatting and non-material changes were made throughout the document. </w:t>
      </w:r>
    </w:p>
    <w:p w14:paraId="0D386F34" w14:textId="77777777" w:rsidR="00E26552" w:rsidRDefault="008C2D0B">
      <w:pPr>
        <w:pStyle w:val="Bullets"/>
      </w:pPr>
      <w:r>
        <w:t>The roles and responsibilities across the Index Management Committee, Supervisory Index Committee (as was), Calculation Agent and ROBO Glob</w:t>
      </w:r>
      <w:r>
        <w:t>al</w:t>
      </w:r>
      <w:r>
        <w:rPr>
          <w:vertAlign w:val="superscript"/>
        </w:rPr>
        <w:t>®</w:t>
      </w:r>
      <w:r>
        <w:t xml:space="preserve"> were clarified in greater detail throughout the document.</w:t>
      </w:r>
    </w:p>
    <w:p w14:paraId="0D386F35" w14:textId="77777777" w:rsidR="00E26552" w:rsidRDefault="008C2D0B">
      <w:pPr>
        <w:pStyle w:val="Bullets"/>
      </w:pPr>
      <w:r>
        <w:t>Section 1 - The index series’ benchmark administrator is ROBO Global</w:t>
      </w:r>
      <w:r>
        <w:rPr>
          <w:vertAlign w:val="superscript"/>
        </w:rPr>
        <w:t>®</w:t>
      </w:r>
      <w:r>
        <w:t xml:space="preserve"> LLC. All reference to ROBO Global Partners Ltd has been removed.</w:t>
      </w:r>
    </w:p>
    <w:p w14:paraId="0D386F36" w14:textId="77777777" w:rsidR="00E26552" w:rsidRDefault="008C2D0B">
      <w:pPr>
        <w:pStyle w:val="Bullets"/>
      </w:pPr>
      <w:r>
        <w:t xml:space="preserve">Section 2 - We define in greater detail the </w:t>
      </w:r>
      <w:r>
        <w:t>composition of the ‘Index Management Committee’.</w:t>
      </w:r>
    </w:p>
    <w:p w14:paraId="0D386F37" w14:textId="77777777" w:rsidR="00E26552" w:rsidRDefault="008C2D0B">
      <w:pPr>
        <w:pStyle w:val="Bullets"/>
      </w:pPr>
      <w:r>
        <w:t>Section 2 - We now reference and define the role of the ‘Index Consultative Group’.</w:t>
      </w:r>
    </w:p>
    <w:p w14:paraId="0D386F38" w14:textId="77777777" w:rsidR="00E26552" w:rsidRDefault="008C2D0B">
      <w:pPr>
        <w:pStyle w:val="Bullets"/>
      </w:pPr>
      <w:r>
        <w:t>Section 3 – We have merged the ‘Computing’ and ‘Processing’ sub-sectors under a new name of ‘Computing, Processing and AI’.</w:t>
      </w:r>
    </w:p>
    <w:p w14:paraId="0D386F39" w14:textId="77777777" w:rsidR="00E26552" w:rsidRDefault="008C2D0B">
      <w:pPr>
        <w:pStyle w:val="Bullets"/>
        <w:rPr>
          <w:rFonts w:eastAsia="Times New Roman"/>
        </w:rPr>
      </w:pPr>
      <w:r>
        <w:t>Section 3 - Our ‘Agriculture’ sub-sector is now defined as ‘Agriculture &amp; Food’.</w:t>
      </w:r>
    </w:p>
    <w:p w14:paraId="0D386F3A" w14:textId="77777777" w:rsidR="00E26552" w:rsidRDefault="008C2D0B">
      <w:pPr>
        <w:pStyle w:val="Bullets"/>
      </w:pPr>
      <w:r>
        <w:t>Section 3 - We made some general non-material updates to the ROBO Global</w:t>
      </w:r>
      <w:r>
        <w:rPr>
          <w:vertAlign w:val="superscript"/>
        </w:rPr>
        <w:t xml:space="preserve">® </w:t>
      </w:r>
      <w:r>
        <w:t>Industry Classification process.</w:t>
      </w:r>
    </w:p>
    <w:p w14:paraId="0D386F3B" w14:textId="77777777" w:rsidR="00E26552" w:rsidRDefault="008C2D0B">
      <w:pPr>
        <w:pStyle w:val="Bullets"/>
        <w:rPr>
          <w:rFonts w:eastAsia="Times New Roman"/>
        </w:rPr>
      </w:pPr>
      <w:r>
        <w:t xml:space="preserve">Section 3 - We now state our </w:t>
      </w:r>
      <w:r>
        <w:rPr>
          <w:rFonts w:eastAsia="Times New Roman"/>
          <w:shd w:val="clear" w:color="auto" w:fill="FFFFFF"/>
        </w:rPr>
        <w:t>responsible investing policy.</w:t>
      </w:r>
    </w:p>
    <w:p w14:paraId="0D386F3C" w14:textId="77777777" w:rsidR="00E26552" w:rsidRDefault="008C2D0B">
      <w:pPr>
        <w:pStyle w:val="Bullets"/>
        <w:rPr>
          <w:rFonts w:eastAsia="Times New Roman"/>
        </w:rPr>
      </w:pPr>
      <w:r>
        <w:t xml:space="preserve">Section </w:t>
      </w:r>
      <w:r>
        <w:t xml:space="preserve">3 - We inserted a statement to allow both index constituents and non-index constituents to appeal their index membership status or industry classification status. </w:t>
      </w:r>
    </w:p>
    <w:p w14:paraId="0D386F3D" w14:textId="77777777" w:rsidR="00E26552" w:rsidRDefault="008C2D0B">
      <w:pPr>
        <w:pStyle w:val="Bullets"/>
      </w:pPr>
      <w:r>
        <w:lastRenderedPageBreak/>
        <w:t>Section 4 - The 3-month composite average daily value traded filter was split into a “New Co</w:t>
      </w:r>
      <w:r>
        <w:t>mponent Size Requirement” and an “Existing Component Size Requirement”, with their values set at $1,000,000 and $850,000 respectively.</w:t>
      </w:r>
    </w:p>
    <w:p w14:paraId="0D386F3E" w14:textId="77777777" w:rsidR="00E26552" w:rsidRDefault="008C2D0B">
      <w:pPr>
        <w:pStyle w:val="Bullets"/>
      </w:pPr>
      <w:r>
        <w:t>Section 4 - We inserted the following wording: “From the determination date until the rebalance date, the number of share</w:t>
      </w:r>
      <w:r>
        <w:t>s used for each index constituent is fixed and not changed unless a corporate event occurs.”</w:t>
      </w:r>
    </w:p>
    <w:p w14:paraId="0D386F3F" w14:textId="77777777" w:rsidR="00E26552" w:rsidRDefault="008C2D0B">
      <w:pPr>
        <w:pStyle w:val="Bullets"/>
      </w:pPr>
      <w:r>
        <w:t>Section 4 - We inserted a statement to clarify how index constituents are chosen should the index minimum or maximum number be breached.</w:t>
      </w:r>
    </w:p>
    <w:p w14:paraId="0D386F40" w14:textId="77777777" w:rsidR="00E26552" w:rsidRDefault="008C2D0B">
      <w:pPr>
        <w:pStyle w:val="Heading4"/>
      </w:pPr>
      <w:r>
        <w:t>Addition of “ROBO Stake” f</w:t>
      </w:r>
      <w:r>
        <w:t>actor to manage exposure to individual companies – 15 September 2017</w:t>
      </w:r>
    </w:p>
    <w:p w14:paraId="0D386F41" w14:textId="77777777" w:rsidR="00E26552" w:rsidRDefault="008C2D0B">
      <w:pPr>
        <w:pStyle w:val="Bullets"/>
      </w:pPr>
      <w:r>
        <w:t>Section 4 – Addition of a new weighting factor to limit the percentage weight ROBO Global</w:t>
      </w:r>
      <w:r>
        <w:rPr>
          <w:vertAlign w:val="superscript"/>
        </w:rPr>
        <w:t>®</w:t>
      </w:r>
      <w:r>
        <w:t>-linked products can hold in an individual constituent company.</w:t>
      </w:r>
    </w:p>
    <w:p w14:paraId="0D386F42" w14:textId="77777777" w:rsidR="00E26552" w:rsidRDefault="008C2D0B">
      <w:pPr>
        <w:pStyle w:val="Heading4"/>
      </w:pPr>
      <w:r>
        <w:t>New Indices – 15 December 2017</w:t>
      </w:r>
    </w:p>
    <w:p w14:paraId="0D386F43" w14:textId="77777777" w:rsidR="00E26552" w:rsidRDefault="008C2D0B">
      <w:pPr>
        <w:pStyle w:val="Bullets"/>
      </w:pPr>
      <w:r>
        <w:t>RO</w:t>
      </w:r>
      <w:r>
        <w:t>BO Global</w:t>
      </w:r>
      <w:r>
        <w:rPr>
          <w:vertAlign w:val="superscript"/>
        </w:rPr>
        <w:t>®</w:t>
      </w:r>
      <w:r>
        <w:t xml:space="preserve"> launched new indices and introduced a new “modified market capitalisation” weighting system for those new indices:</w:t>
      </w:r>
    </w:p>
    <w:p w14:paraId="0D386F44" w14:textId="77777777" w:rsidR="00E26552" w:rsidRDefault="008C2D0B">
      <w:pPr>
        <w:pStyle w:val="Bullets"/>
      </w:pPr>
      <w:r>
        <w:t>Section 1 - Lists the new index series.</w:t>
      </w:r>
    </w:p>
    <w:p w14:paraId="0D386F45" w14:textId="77777777" w:rsidR="00E26552" w:rsidRDefault="008C2D0B">
      <w:pPr>
        <w:pStyle w:val="Bullets"/>
        <w:numPr>
          <w:ilvl w:val="0"/>
          <w:numId w:val="0"/>
        </w:numPr>
        <w:ind w:left="1080"/>
      </w:pPr>
      <w:r>
        <w:t>Section 4 – Defines the selection process for index constituents and the weighting methodo</w:t>
      </w:r>
      <w:r>
        <w:t>logy for the indices.</w:t>
      </w:r>
    </w:p>
    <w:p w14:paraId="0D386F46" w14:textId="77777777" w:rsidR="00E26552" w:rsidRDefault="008C2D0B">
      <w:pPr>
        <w:pStyle w:val="Bullets"/>
      </w:pPr>
      <w:r>
        <w:t>Section 3 – Information on the ROBO Global</w:t>
      </w:r>
      <w:r>
        <w:rPr>
          <w:vertAlign w:val="superscript"/>
        </w:rPr>
        <w:t>®</w:t>
      </w:r>
      <w:r>
        <w:t xml:space="preserve"> Industry Classification was reduced to reflect the availability of a new, comprehensive document created for that purpose.</w:t>
      </w:r>
    </w:p>
    <w:p w14:paraId="0D386F47" w14:textId="77777777" w:rsidR="00E26552" w:rsidRDefault="008C2D0B">
      <w:pPr>
        <w:pStyle w:val="Bullets"/>
      </w:pPr>
      <w:r>
        <w:t>Section 4.8 - Clarified the period between the announcement of a ch</w:t>
      </w:r>
      <w:r>
        <w:t>ange to eligible markets and implementation of that change.</w:t>
      </w:r>
    </w:p>
    <w:p w14:paraId="0D386F48" w14:textId="77777777" w:rsidR="00E26552" w:rsidRDefault="008C2D0B">
      <w:pPr>
        <w:pStyle w:val="Heading4"/>
      </w:pPr>
      <w:r>
        <w:t>Document Re-organisation, Rebalance Schedule, Suspension Requirement, China A Inclusion Factor, and general clarifications – 23 August 2018</w:t>
      </w:r>
    </w:p>
    <w:p w14:paraId="0D386F49" w14:textId="77777777" w:rsidR="00E26552" w:rsidRDefault="008C2D0B">
      <w:pPr>
        <w:pStyle w:val="Bullets"/>
      </w:pPr>
      <w:r>
        <w:t>Document was reorganised in order to include multiple in</w:t>
      </w:r>
      <w:r>
        <w:t>dex series in a single framework</w:t>
      </w:r>
    </w:p>
    <w:p w14:paraId="0D386F4A" w14:textId="77777777" w:rsidR="00E26552" w:rsidRDefault="008C2D0B">
      <w:pPr>
        <w:pStyle w:val="Bullets"/>
      </w:pPr>
      <w:r>
        <w:t>In addition to the ROBO Global</w:t>
      </w:r>
      <w:r>
        <w:rPr>
          <w:vertAlign w:val="superscript"/>
        </w:rPr>
        <w:t>®</w:t>
      </w:r>
      <w:r>
        <w:t xml:space="preserve"> Robotics, Automation and AI Index Series, the following index series were added:</w:t>
      </w:r>
    </w:p>
    <w:p w14:paraId="0D386F4B" w14:textId="77777777" w:rsidR="00E26552" w:rsidRDefault="008C2D0B">
      <w:pPr>
        <w:pStyle w:val="ListParagraph"/>
        <w:numPr>
          <w:ilvl w:val="2"/>
          <w:numId w:val="3"/>
        </w:numPr>
      </w:pPr>
      <w:r>
        <w:t>ROBO Global</w:t>
      </w:r>
      <w:r>
        <w:rPr>
          <w:vertAlign w:val="superscript"/>
        </w:rPr>
        <w:t>®</w:t>
      </w:r>
      <w:r>
        <w:t xml:space="preserve"> Artificial Intelligence Index Series</w:t>
      </w:r>
    </w:p>
    <w:p w14:paraId="0D386F4C" w14:textId="77777777" w:rsidR="00E26552" w:rsidRDefault="008C2D0B">
      <w:pPr>
        <w:pStyle w:val="ListParagraph"/>
        <w:numPr>
          <w:ilvl w:val="2"/>
          <w:numId w:val="3"/>
        </w:numPr>
      </w:pPr>
      <w:r>
        <w:t>ROBO Global</w:t>
      </w:r>
      <w:r>
        <w:rPr>
          <w:vertAlign w:val="superscript"/>
        </w:rPr>
        <w:t>®</w:t>
      </w:r>
      <w:r>
        <w:t xml:space="preserve"> Volatility Target Index Series</w:t>
      </w:r>
    </w:p>
    <w:p w14:paraId="0D386F4D" w14:textId="77777777" w:rsidR="00E26552" w:rsidRDefault="008C2D0B">
      <w:pPr>
        <w:pStyle w:val="Bullets"/>
      </w:pPr>
      <w:r>
        <w:t>The determination date for the ROBO Global</w:t>
      </w:r>
      <w:r>
        <w:rPr>
          <w:vertAlign w:val="superscript"/>
        </w:rPr>
        <w:t>®</w:t>
      </w:r>
      <w:r>
        <w:t xml:space="preserve"> Robotics, Automation and AI Index Series was moved to 14 calendar days prior to the rebalance date with indicative changes to be released to licensees 7 calendar days prior to the </w:t>
      </w:r>
      <w:r>
        <w:t>rebalance date</w:t>
      </w:r>
    </w:p>
    <w:p w14:paraId="0D386F4E" w14:textId="77777777" w:rsidR="00E26552" w:rsidRDefault="008C2D0B">
      <w:pPr>
        <w:pStyle w:val="Bullets"/>
      </w:pPr>
      <w:r>
        <w:t>ROBO Global</w:t>
      </w:r>
      <w:r>
        <w:rPr>
          <w:vertAlign w:val="superscript"/>
        </w:rPr>
        <w:t>®</w:t>
      </w:r>
      <w:r>
        <w:t xml:space="preserve"> Robotics, Automation and AI Index Series - Added a “China A Inclusion Factor” applied to the weightings of constituents on C1 Equity or C2 Equity exchanges.</w:t>
      </w:r>
    </w:p>
    <w:p w14:paraId="0D386F4F" w14:textId="77777777" w:rsidR="00E26552" w:rsidRDefault="008C2D0B">
      <w:pPr>
        <w:pStyle w:val="Bullets"/>
      </w:pPr>
      <w:r>
        <w:t>Clarified language around using “Country of Domicile” for constituent c</w:t>
      </w:r>
      <w:r>
        <w:t>ountry classifications.</w:t>
      </w:r>
    </w:p>
    <w:p w14:paraId="0D386F50" w14:textId="77777777" w:rsidR="00E26552" w:rsidRDefault="008C2D0B">
      <w:pPr>
        <w:pStyle w:val="Bullets"/>
      </w:pPr>
      <w:r>
        <w:t>Clarified language around the calculation of the ROBO Holding Cap Factor.</w:t>
      </w:r>
    </w:p>
    <w:p w14:paraId="0D386F51" w14:textId="77777777" w:rsidR="00E26552" w:rsidRDefault="00E26552">
      <w:pPr>
        <w:pStyle w:val="Bullets"/>
        <w:numPr>
          <w:ilvl w:val="0"/>
          <w:numId w:val="0"/>
        </w:numPr>
        <w:ind w:left="1134"/>
      </w:pPr>
    </w:p>
    <w:p w14:paraId="0D386F52" w14:textId="77777777" w:rsidR="00E26552" w:rsidRDefault="008C2D0B">
      <w:pPr>
        <w:spacing w:after="160" w:line="259" w:lineRule="auto"/>
        <w:rPr>
          <w:rFonts w:ascii="Arial" w:hAnsi="Arial" w:cs="Arial"/>
          <w:b/>
          <w:sz w:val="29"/>
          <w:szCs w:val="29"/>
          <w:lang w:eastAsia="en-US"/>
        </w:rPr>
      </w:pPr>
      <w:bookmarkStart w:id="3762" w:name="_Toc474151097"/>
      <w:bookmarkStart w:id="3763" w:name="_Toc482975319"/>
      <w:r>
        <w:br w:type="page"/>
      </w:r>
    </w:p>
    <w:p w14:paraId="0D386F53" w14:textId="77777777" w:rsidR="00E26552" w:rsidRDefault="008C2D0B">
      <w:pPr>
        <w:pStyle w:val="Heading1"/>
      </w:pPr>
      <w:bookmarkStart w:id="3764" w:name="_Toc522772486"/>
      <w:r>
        <w:lastRenderedPageBreak/>
        <w:t>Further information</w:t>
      </w:r>
      <w:bookmarkEnd w:id="3762"/>
      <w:bookmarkEnd w:id="3763"/>
      <w:bookmarkEnd w:id="3764"/>
      <w:r>
        <w:t xml:space="preserve"> </w:t>
      </w:r>
    </w:p>
    <w:p w14:paraId="0D386F54" w14:textId="77777777" w:rsidR="00E26552" w:rsidRDefault="008C2D0B">
      <w:pPr>
        <w:pStyle w:val="Normalnon-list"/>
      </w:pPr>
      <w:r>
        <w:t xml:space="preserve">For further information regarding the Index composition and calculation, please contact: </w:t>
      </w:r>
    </w:p>
    <w:p w14:paraId="0D386F55" w14:textId="77777777" w:rsidR="00E26552" w:rsidRDefault="00E26552">
      <w:pPr>
        <w:pStyle w:val="Normalnon-list"/>
      </w:pPr>
    </w:p>
    <w:p w14:paraId="0D386F56" w14:textId="77777777" w:rsidR="00E26552" w:rsidRDefault="008C2D0B">
      <w:pPr>
        <w:pStyle w:val="Normalnon-list"/>
        <w:rPr>
          <w:rStyle w:val="Strong"/>
        </w:rPr>
      </w:pPr>
      <w:r>
        <w:rPr>
          <w:rStyle w:val="Strong"/>
        </w:rPr>
        <w:t>ROBO Global® LLC</w:t>
      </w:r>
    </w:p>
    <w:p w14:paraId="0D386F57" w14:textId="77777777" w:rsidR="00E26552" w:rsidRDefault="008C2D0B">
      <w:pPr>
        <w:pStyle w:val="Normalnon-list"/>
      </w:pPr>
      <w:hyperlink r:id="rId18" w:history="1">
        <w:r>
          <w:rPr>
            <w:rStyle w:val="Hyperlink"/>
          </w:rPr>
          <w:t>indexcommittee@roboglobal.com</w:t>
        </w:r>
      </w:hyperlink>
    </w:p>
    <w:p w14:paraId="0D386F58" w14:textId="77777777" w:rsidR="00E26552" w:rsidRDefault="00E26552">
      <w:pPr>
        <w:pStyle w:val="Normalnon-list"/>
      </w:pPr>
    </w:p>
    <w:p w14:paraId="0D386F59" w14:textId="77777777" w:rsidR="00E26552" w:rsidRDefault="008C2D0B">
      <w:pPr>
        <w:pStyle w:val="Normalnon-list"/>
      </w:pPr>
      <w:r>
        <w:t>or</w:t>
      </w:r>
    </w:p>
    <w:p w14:paraId="0D386F5A" w14:textId="77777777" w:rsidR="00E26552" w:rsidRDefault="00E26552">
      <w:pPr>
        <w:pStyle w:val="Normalnon-list"/>
      </w:pPr>
    </w:p>
    <w:p w14:paraId="0D386F5B" w14:textId="77777777" w:rsidR="00E26552" w:rsidRDefault="008C2D0B">
      <w:pPr>
        <w:pStyle w:val="Normalnon-list"/>
        <w:rPr>
          <w:rStyle w:val="Strong"/>
        </w:rPr>
      </w:pPr>
      <w:r>
        <w:rPr>
          <w:rStyle w:val="Strong"/>
        </w:rPr>
        <w:t xml:space="preserve">Solactive AG </w:t>
      </w:r>
    </w:p>
    <w:p w14:paraId="0D386F5C" w14:textId="77777777" w:rsidR="00E26552" w:rsidRDefault="008C2D0B">
      <w:pPr>
        <w:pStyle w:val="Normalnon-list"/>
      </w:pPr>
      <w:proofErr w:type="spellStart"/>
      <w:r>
        <w:t>Bettinastrasse</w:t>
      </w:r>
      <w:proofErr w:type="spellEnd"/>
      <w:r>
        <w:t xml:space="preserve"> 30 </w:t>
      </w:r>
    </w:p>
    <w:p w14:paraId="0D386F5D" w14:textId="77777777" w:rsidR="00E26552" w:rsidRDefault="008C2D0B">
      <w:pPr>
        <w:pStyle w:val="Normalnon-list"/>
      </w:pPr>
      <w:r>
        <w:t xml:space="preserve">60325 Frankfurt am Main </w:t>
      </w:r>
    </w:p>
    <w:p w14:paraId="0D386F5E" w14:textId="77777777" w:rsidR="00E26552" w:rsidRDefault="008C2D0B">
      <w:pPr>
        <w:pStyle w:val="Normalnon-list"/>
      </w:pPr>
      <w:r>
        <w:t>Te</w:t>
      </w:r>
      <w:r>
        <w:t xml:space="preserve">l.: +49 69 9760 955 00 Fax: +49 69 9760 955 25 </w:t>
      </w:r>
      <w:r>
        <w:rPr>
          <w:color w:val="0000FF"/>
          <w:u w:val="single" w:color="0000FF"/>
        </w:rPr>
        <w:t>indexing@solactive.com</w:t>
      </w:r>
      <w:r>
        <w:t xml:space="preserve"> </w:t>
      </w:r>
    </w:p>
    <w:p w14:paraId="0D386F5F" w14:textId="77777777" w:rsidR="00E26552" w:rsidRDefault="008C2D0B">
      <w:pPr>
        <w:pStyle w:val="Heading1"/>
      </w:pPr>
      <w:bookmarkStart w:id="3765" w:name="_Toc474151098"/>
      <w:bookmarkStart w:id="3766" w:name="_Toc482975320"/>
      <w:bookmarkStart w:id="3767" w:name="_Toc522772487"/>
      <w:r>
        <w:t>Legal</w:t>
      </w:r>
      <w:bookmarkEnd w:id="3765"/>
      <w:bookmarkEnd w:id="3766"/>
      <w:bookmarkEnd w:id="3767"/>
    </w:p>
    <w:p w14:paraId="0D386F60" w14:textId="77777777" w:rsidR="00E26552" w:rsidRDefault="008C2D0B">
      <w:pPr>
        <w:pStyle w:val="Normalnon-list"/>
      </w:pPr>
      <w:r>
        <w:t>The names “ROBO Global</w:t>
      </w:r>
      <w:r>
        <w:rPr>
          <w:vertAlign w:val="superscript"/>
        </w:rPr>
        <w:t>®</w:t>
      </w:r>
      <w:r>
        <w:t xml:space="preserve">” and “Solactive” are trademarked. </w:t>
      </w:r>
    </w:p>
    <w:p w14:paraId="0D386F61" w14:textId="77777777" w:rsidR="00E26552" w:rsidRDefault="008C2D0B">
      <w:pPr>
        <w:pStyle w:val="Normalnon-list"/>
      </w:pPr>
      <w:r>
        <w:t>This document contains the rules regarding the structure and calculation of the ROBO Global</w:t>
      </w:r>
      <w:r>
        <w:rPr>
          <w:vertAlign w:val="superscript"/>
        </w:rPr>
        <w:t>®</w:t>
      </w:r>
      <w:r>
        <w:t xml:space="preserve"> indices. Solactive AG is cu</w:t>
      </w:r>
      <w:r>
        <w:t>rrently the Calculation Agent.</w:t>
      </w:r>
    </w:p>
    <w:p w14:paraId="0D386F62" w14:textId="77777777" w:rsidR="00E26552" w:rsidRDefault="008C2D0B">
      <w:pPr>
        <w:pStyle w:val="Normalnon-list"/>
      </w:pPr>
      <w:r>
        <w:t>Solactive AG shall make every effort to implement such rules. Solactive AG does not offer any explicit or tacit guarantee or assurance, neither pertaining to the results from the use of the Index nor the Index value at any po</w:t>
      </w:r>
      <w:r>
        <w:t xml:space="preserve">int in time nor in any other respect. The Index is calculated and published by Solactive AG without warranty, and Solactive AG shall strive to the best of its ability to ensure the correctness of the calculation. There is no obligation for Solactive AG to </w:t>
      </w:r>
      <w:r>
        <w:t>notify third parties directly, including investors and/or financial intermediaries, of any errors in the Index. In case of any errors in the Index, the Solactive AG will announce such errors on its website. The publication of the Index by Solactive AG is n</w:t>
      </w:r>
      <w:r>
        <w:t xml:space="preserve">ot a recommendation for capital investment and does not indicate any assurance or opinion of Solactive AG regarding a possible investment in a financial instrument based on the Index.  </w:t>
      </w:r>
    </w:p>
    <w:p w14:paraId="0D386F63" w14:textId="77777777" w:rsidR="00E26552" w:rsidRDefault="00E26552"/>
    <w:sectPr w:rsidR="00E26552">
      <w:headerReference w:type="default" r:id="rId19"/>
      <w:footerReference w:type="even" r:id="rId20"/>
      <w:footerReference w:type="default" r:id="rId21"/>
      <w:footerReference w:type="first" r:id="rId22"/>
      <w:type w:val="continuous"/>
      <w:pgSz w:w="11900" w:h="16840"/>
      <w:pgMar w:top="1135" w:right="1125" w:bottom="1204" w:left="1133" w:header="737"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386F73" w14:textId="77777777" w:rsidR="00E26552" w:rsidRDefault="008C2D0B">
      <w:r>
        <w:separator/>
      </w:r>
    </w:p>
    <w:p w14:paraId="0D386F74" w14:textId="77777777" w:rsidR="00E26552" w:rsidRDefault="00E26552"/>
    <w:p w14:paraId="0D386F75" w14:textId="77777777" w:rsidR="00E26552" w:rsidRDefault="00E26552"/>
    <w:p w14:paraId="0D386F76" w14:textId="77777777" w:rsidR="00E26552" w:rsidRDefault="00E26552"/>
    <w:p w14:paraId="0D386F77" w14:textId="77777777" w:rsidR="00E26552" w:rsidRDefault="00E26552"/>
  </w:endnote>
  <w:endnote w:type="continuationSeparator" w:id="0">
    <w:p w14:paraId="0D386F78" w14:textId="77777777" w:rsidR="00E26552" w:rsidRDefault="008C2D0B">
      <w:r>
        <w:continuationSeparator/>
      </w:r>
    </w:p>
    <w:p w14:paraId="0D386F79" w14:textId="77777777" w:rsidR="00E26552" w:rsidRDefault="00E26552"/>
    <w:p w14:paraId="0D386F7A" w14:textId="77777777" w:rsidR="00E26552" w:rsidRDefault="00E26552"/>
    <w:p w14:paraId="0D386F7B" w14:textId="77777777" w:rsidR="00E26552" w:rsidRDefault="00E26552"/>
    <w:p w14:paraId="0D386F7C" w14:textId="77777777" w:rsidR="00E26552" w:rsidRDefault="00E26552"/>
  </w:endnote>
  <w:endnote w:type="continuationNotice" w:id="1">
    <w:p w14:paraId="0D386F7D" w14:textId="77777777" w:rsidR="00E26552" w:rsidRDefault="00E26552"/>
    <w:p w14:paraId="0D386F7E" w14:textId="77777777" w:rsidR="00E26552" w:rsidRDefault="00E26552"/>
    <w:p w14:paraId="0D386F7F" w14:textId="77777777" w:rsidR="00E26552" w:rsidRDefault="00E265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7DFA4627-AC64-4713-8268-2A41CC76755F}"/>
  </w:font>
  <w:font w:name="Roboto">
    <w:panose1 w:val="00000000000000000000"/>
    <w:charset w:val="00"/>
    <w:family w:val="auto"/>
    <w:pitch w:val="variable"/>
    <w:sig w:usb0="E0000AFF" w:usb1="5000217F" w:usb2="00000021" w:usb3="00000000" w:csb0="0000019F" w:csb1="00000000"/>
    <w:embedRegular r:id="rId2" w:fontKey="{4565F1EF-995A-4C24-93F4-E6DBD3A4D7CC}"/>
    <w:embedBold r:id="rId3" w:fontKey="{575204BE-DD08-4E62-8E3C-1F2BA1D02651}"/>
    <w:embedItalic r:id="rId4" w:fontKey="{05E0AF18-645D-4581-9FE8-B2FBFC53E329}"/>
    <w:embedBoldItalic r:id="rId5" w:fontKey="{2EEE3C34-DEDD-4F46-A9D9-8952B2676F29}"/>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embedRegular r:id="rId6" w:fontKey="{42A6C725-E61D-4258-A883-9B66A0201715}"/>
  </w:font>
  <w:font w:name="Segoe UI">
    <w:altName w:val="Calibri"/>
    <w:panose1 w:val="020B0502040204020203"/>
    <w:charset w:val="00"/>
    <w:family w:val="swiss"/>
    <w:pitch w:val="variable"/>
    <w:sig w:usb0="E4002EFF" w:usb1="C000E47F" w:usb2="00000009" w:usb3="00000000" w:csb0="000001FF" w:csb1="00000000"/>
    <w:embedRegular r:id="rId7" w:fontKey="{B289414D-126F-431E-B0E8-C52AED013A1C}"/>
  </w:font>
  <w:font w:name="Cambria Math">
    <w:panose1 w:val="02040503050406030204"/>
    <w:charset w:val="00"/>
    <w:family w:val="roman"/>
    <w:pitch w:val="variable"/>
    <w:sig w:usb0="E00006FF" w:usb1="420024FF" w:usb2="02000000" w:usb3="00000000" w:csb0="0000019F" w:csb1="00000000"/>
    <w:embedRegular r:id="rId8" w:fontKey="{7F598EE1-8539-4FB1-ABB5-F6BFBB54C77B}"/>
    <w:embedItalic r:id="rId9" w:fontKey="{A8C2EF93-A046-4294-B72A-F3BF45BB35F1}"/>
    <w:embedBoldItalic r:id="rId10" w:fontKey="{F536C79B-C5FC-416E-BEE5-6325DB98EC2E}"/>
  </w:font>
  <w:font w:name="Cambria">
    <w:panose1 w:val="02040503050406030204"/>
    <w:charset w:val="00"/>
    <w:family w:val="roman"/>
    <w:pitch w:val="variable"/>
    <w:sig w:usb0="E00006FF" w:usb1="420024FF" w:usb2="02000000" w:usb3="00000000" w:csb0="0000019F" w:csb1="00000000"/>
    <w:embedRegular r:id="rId11" w:fontKey="{ED2A0E3F-D8E2-4138-A986-38C0A89B2B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86F83" w14:textId="77777777" w:rsidR="00E26552" w:rsidRDefault="008C2D0B">
    <w:r>
      <w:rPr>
        <w:rFonts w:ascii="Cambria" w:eastAsia="Cambria" w:hAnsi="Cambria" w:cs="Cambria"/>
      </w:rPr>
      <w:t xml:space="preserve"> </w:t>
    </w:r>
    <w:r>
      <w:rPr>
        <w:rFonts w:ascii="Cambria" w:eastAsia="Cambria" w:hAnsi="Cambria" w:cs="Cambria"/>
      </w:rPr>
      <w:tab/>
    </w:r>
    <w:r>
      <w:fldChar w:fldCharType="begin"/>
    </w:r>
    <w:r>
      <w:instrText xml:space="preserve"> PAGE   \* MERGEFORMAT </w:instrText>
    </w:r>
    <w:r>
      <w:fldChar w:fldCharType="separate"/>
    </w:r>
    <w:r>
      <w:t>1</w:t>
    </w:r>
    <w:r>
      <w:fldChar w:fldCharType="end"/>
    </w:r>
    <w:r>
      <w:t xml:space="preserve"> </w:t>
    </w:r>
  </w:p>
  <w:p w14:paraId="0D386F84" w14:textId="77777777" w:rsidR="00E26552" w:rsidRDefault="00E26552"/>
  <w:p w14:paraId="0D386F85" w14:textId="77777777" w:rsidR="00E26552" w:rsidRDefault="00E26552"/>
  <w:p w14:paraId="0D386F86" w14:textId="77777777" w:rsidR="00E26552" w:rsidRDefault="00E26552"/>
  <w:p w14:paraId="0D386F87" w14:textId="77777777" w:rsidR="00E26552" w:rsidRDefault="00E2655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86F88" w14:textId="77777777" w:rsidR="00E26552" w:rsidRDefault="00E26552">
    <w:pPr>
      <w:pStyle w:val="FootnoteText"/>
      <w:ind w:left="0" w:firstLine="0"/>
      <w:rPr>
        <w:rFonts w:ascii="Times New Roman" w:hAnsi="Times New Roman" w:cs="Times New Roman"/>
      </w:rPr>
    </w:pPr>
  </w:p>
  <w:p w14:paraId="0D386F89" w14:textId="77777777" w:rsidR="00E26552" w:rsidRDefault="008C2D0B">
    <w:pPr>
      <w:rPr>
        <w:sz w:val="18"/>
        <w:szCs w:val="18"/>
      </w:rPr>
    </w:pPr>
    <w:r>
      <w:rPr>
        <w:sz w:val="18"/>
        <w:szCs w:val="18"/>
      </w:rPr>
      <w:t xml:space="preserve">Rules for the </w:t>
    </w:r>
    <w:r>
      <w:rPr>
        <w:sz w:val="18"/>
        <w:szCs w:val="18"/>
      </w:rPr>
      <w:t>Management of the ROBO Global</w:t>
    </w:r>
    <w:r>
      <w:rPr>
        <w:sz w:val="18"/>
        <w:szCs w:val="18"/>
        <w:vertAlign w:val="superscript"/>
      </w:rPr>
      <w:t>®</w:t>
    </w:r>
    <w:r>
      <w:rPr>
        <w:sz w:val="18"/>
        <w:szCs w:val="18"/>
      </w:rPr>
      <w:t xml:space="preserve"> Set of Indices</w:t>
    </w:r>
    <w:r>
      <w:rPr>
        <w:sz w:val="18"/>
        <w:szCs w:val="18"/>
      </w:rPr>
      <w:tab/>
    </w:r>
    <w:r>
      <w:rPr>
        <w:sz w:val="18"/>
        <w:szCs w:val="18"/>
      </w:rPr>
      <w:ptab w:relativeTo="margin" w:alignment="right" w:leader="none"/>
    </w: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Pr>
        <w:noProof/>
        <w:sz w:val="18"/>
        <w:szCs w:val="18"/>
      </w:rPr>
      <w:t>4</w:t>
    </w:r>
    <w:r>
      <w:rPr>
        <w:sz w:val="18"/>
        <w:szCs w:val="18"/>
      </w:rPr>
      <w:fldChar w:fldCharType="end"/>
    </w:r>
  </w:p>
  <w:p w14:paraId="0D386F8A" w14:textId="77777777" w:rsidR="00E26552" w:rsidRDefault="00E26552"/>
  <w:p w14:paraId="0D386F8B" w14:textId="77777777" w:rsidR="00E26552" w:rsidRDefault="00E26552"/>
  <w:p w14:paraId="0D386F8C" w14:textId="77777777" w:rsidR="00E26552" w:rsidRDefault="00E2655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86F8D" w14:textId="77777777" w:rsidR="00E26552" w:rsidRDefault="008C2D0B">
    <w:r>
      <w:rPr>
        <w:rFonts w:ascii="Cambria" w:eastAsia="Cambria" w:hAnsi="Cambria" w:cs="Cambria"/>
      </w:rPr>
      <w:t xml:space="preserve"> </w:t>
    </w:r>
    <w:r>
      <w:rPr>
        <w:rFonts w:ascii="Cambria" w:eastAsia="Cambria" w:hAnsi="Cambria" w:cs="Cambria"/>
      </w:rPr>
      <w:tab/>
    </w:r>
    <w:r>
      <w:t xml:space="preserve"> </w:t>
    </w:r>
  </w:p>
  <w:p w14:paraId="0D386F8E" w14:textId="77777777" w:rsidR="00E26552" w:rsidRDefault="00E26552"/>
  <w:p w14:paraId="0D386F8F" w14:textId="77777777" w:rsidR="00E26552" w:rsidRDefault="00E26552"/>
  <w:p w14:paraId="0D386F90" w14:textId="77777777" w:rsidR="00E26552" w:rsidRDefault="00E26552"/>
  <w:p w14:paraId="0D386F91" w14:textId="77777777" w:rsidR="00E26552" w:rsidRDefault="00E265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386F66" w14:textId="77777777" w:rsidR="00E26552" w:rsidRDefault="008C2D0B">
      <w:r>
        <w:separator/>
      </w:r>
    </w:p>
    <w:p w14:paraId="0D386F67" w14:textId="77777777" w:rsidR="00E26552" w:rsidRDefault="00E26552"/>
    <w:p w14:paraId="0D386F68" w14:textId="77777777" w:rsidR="00E26552" w:rsidRDefault="00E26552"/>
    <w:p w14:paraId="0D386F69" w14:textId="77777777" w:rsidR="00E26552" w:rsidRDefault="00E26552"/>
    <w:p w14:paraId="0D386F6A" w14:textId="77777777" w:rsidR="00E26552" w:rsidRDefault="00E26552"/>
  </w:footnote>
  <w:footnote w:type="continuationSeparator" w:id="0">
    <w:p w14:paraId="0D386F6B" w14:textId="77777777" w:rsidR="00E26552" w:rsidRDefault="008C2D0B">
      <w:r>
        <w:continuationSeparator/>
      </w:r>
    </w:p>
    <w:p w14:paraId="0D386F6C" w14:textId="77777777" w:rsidR="00E26552" w:rsidRDefault="00E26552"/>
    <w:p w14:paraId="0D386F6D" w14:textId="77777777" w:rsidR="00E26552" w:rsidRDefault="00E26552"/>
    <w:p w14:paraId="0D386F6E" w14:textId="77777777" w:rsidR="00E26552" w:rsidRDefault="00E26552"/>
    <w:p w14:paraId="0D386F6F" w14:textId="77777777" w:rsidR="00E26552" w:rsidRDefault="00E26552"/>
  </w:footnote>
  <w:footnote w:type="continuationNotice" w:id="1">
    <w:p w14:paraId="0D386F70" w14:textId="77777777" w:rsidR="00E26552" w:rsidRDefault="00E26552"/>
    <w:p w14:paraId="0D386F71" w14:textId="77777777" w:rsidR="00E26552" w:rsidRDefault="00E26552"/>
    <w:p w14:paraId="0D386F72" w14:textId="77777777" w:rsidR="00E26552" w:rsidRDefault="00E26552"/>
  </w:footnote>
  <w:footnote w:id="2">
    <w:p w14:paraId="0D386F94" w14:textId="77777777" w:rsidR="00E26552" w:rsidRDefault="008C2D0B">
      <w:pPr>
        <w:pStyle w:val="FootnoteText"/>
      </w:pPr>
      <w:r>
        <w:rPr>
          <w:rStyle w:val="FootnoteReference"/>
        </w:rPr>
        <w:footnoteRef/>
      </w:r>
      <w:r>
        <w:t xml:space="preserve"> Please note: certain corporate events, such as cash distributions, can affect all constituents’ shares figures.</w:t>
      </w:r>
    </w:p>
  </w:footnote>
  <w:footnote w:id="3">
    <w:p w14:paraId="0D386F95" w14:textId="77777777" w:rsidR="00E26552" w:rsidRDefault="008C2D0B">
      <w:pPr>
        <w:pStyle w:val="FootnoteText"/>
      </w:pPr>
      <w:hyperlink w:anchor="_APPENDICES" w:history="1">
        <w:r>
          <w:rPr>
            <w:rStyle w:val="Hyperlink"/>
            <w:vertAlign w:val="superscript"/>
          </w:rPr>
          <w:footnoteRef/>
        </w:r>
        <w:r>
          <w:t xml:space="preserve"> De</w:t>
        </w:r>
        <w:r>
          <w:t>fined in Appendices</w:t>
        </w:r>
      </w:hyperlink>
    </w:p>
  </w:footnote>
  <w:footnote w:id="4">
    <w:p w14:paraId="0D386F96" w14:textId="77777777" w:rsidR="00E26552" w:rsidRDefault="008C2D0B">
      <w:pPr>
        <w:pStyle w:val="FootnoteText"/>
        <w:ind w:left="0" w:firstLine="0"/>
        <w:rPr>
          <w:rFonts w:ascii="Roboto" w:hAnsi="Roboto"/>
          <w:lang w:val="en-US"/>
        </w:rPr>
      </w:pPr>
      <w:r>
        <w:rPr>
          <w:rStyle w:val="FootnoteReference"/>
          <w:rFonts w:ascii="Roboto" w:hAnsi="Roboto"/>
        </w:rPr>
        <w:footnoteRef/>
      </w:r>
      <w:r>
        <w:rPr>
          <w:rFonts w:ascii="Roboto" w:hAnsi="Roboto"/>
        </w:rPr>
        <w:t xml:space="preserve"> </w:t>
      </w:r>
      <w:r>
        <w:rPr>
          <w:rFonts w:ascii="Roboto" w:hAnsi="Roboto"/>
          <w:sz w:val="18"/>
          <w:szCs w:val="18"/>
        </w:rPr>
        <w:t xml:space="preserve">prior to 23 August 2018, the denominator in the </w:t>
      </w:r>
      <m:oMath>
        <m:sSub>
          <m:sSubPr>
            <m:ctrlPr>
              <w:rPr>
                <w:rFonts w:ascii="Cambria Math" w:hAnsi="Cambria Math"/>
                <w:sz w:val="18"/>
                <w:szCs w:val="18"/>
              </w:rPr>
            </m:ctrlPr>
          </m:sSubPr>
          <m:e>
            <m:r>
              <m:rPr>
                <m:sty m:val="p"/>
              </m:rPr>
              <w:rPr>
                <w:rFonts w:ascii="Cambria Math" w:hAnsi="Cambria Math"/>
                <w:sz w:val="18"/>
                <w:szCs w:val="18"/>
              </w:rPr>
              <m:t>Exp</m:t>
            </m:r>
          </m:e>
          <m:sub>
            <m:r>
              <m:rPr>
                <m:sty m:val="p"/>
              </m:rPr>
              <w:rPr>
                <w:rFonts w:ascii="Cambria Math" w:hAnsi="Cambria Math"/>
                <w:sz w:val="18"/>
                <w:szCs w:val="18"/>
              </w:rPr>
              <m:t>vcd</m:t>
            </m:r>
          </m:sub>
        </m:sSub>
      </m:oMath>
      <w:r>
        <w:rPr>
          <w:rFonts w:ascii="Roboto" w:hAnsi="Roboto"/>
          <w:sz w:val="18"/>
          <w:szCs w:val="18"/>
        </w:rPr>
        <w:t xml:space="preserve"> formula was defined to be </w:t>
      </w:r>
      <m:oMath>
        <m:sSub>
          <m:sSubPr>
            <m:ctrlPr>
              <w:rPr>
                <w:rFonts w:ascii="Cambria Math" w:hAnsi="Cambria Math"/>
                <w:sz w:val="18"/>
                <w:szCs w:val="18"/>
              </w:rPr>
            </m:ctrlPr>
          </m:sSubPr>
          <m:e>
            <m:r>
              <m:rPr>
                <m:sty m:val="p"/>
              </m:rPr>
              <w:rPr>
                <w:rFonts w:ascii="Cambria Math" w:hAnsi="Cambria Math"/>
                <w:sz w:val="18"/>
                <w:szCs w:val="18"/>
              </w:rPr>
              <m:t>realizedVol</m:t>
            </m:r>
          </m:e>
          <m:sub>
            <m:r>
              <m:rPr>
                <m:sty m:val="p"/>
              </m:rPr>
              <w:rPr>
                <w:rFonts w:ascii="Cambria Math" w:hAnsi="Cambria Math"/>
                <w:sz w:val="18"/>
                <w:szCs w:val="18"/>
              </w:rPr>
              <m:t>vcd-1</m:t>
            </m:r>
          </m:sub>
        </m:sSub>
      </m:oMath>
      <w:r>
        <w:rPr>
          <w:rFonts w:ascii="Roboto" w:hAnsi="Roboto"/>
          <w:sz w:val="18"/>
          <w:szCs w:val="18"/>
        </w:rPr>
        <w:t>.</w:t>
      </w:r>
    </w:p>
  </w:footnote>
  <w:footnote w:id="5">
    <w:p w14:paraId="0D386F97" w14:textId="77777777" w:rsidR="00E26552" w:rsidRDefault="008C2D0B">
      <w:pPr>
        <w:pStyle w:val="Normalnon-list"/>
        <w:ind w:left="90" w:hanging="90"/>
        <w:rPr>
          <w:sz w:val="18"/>
          <w:szCs w:val="18"/>
        </w:rPr>
      </w:pPr>
      <w:r>
        <w:rPr>
          <w:rStyle w:val="FootnoteReference"/>
          <w:sz w:val="18"/>
          <w:szCs w:val="18"/>
        </w:rPr>
        <w:footnoteRef/>
      </w:r>
      <w:r>
        <w:rPr>
          <w:sz w:val="18"/>
          <w:szCs w:val="18"/>
        </w:rPr>
        <w:t xml:space="preserve"> prior to 23 August 2018, the last volatility calculation day (</w:t>
      </w:r>
      <m:oMath>
        <m:r>
          <m:rPr>
            <m:sty m:val="p"/>
          </m:rPr>
          <w:rPr>
            <w:rFonts w:ascii="Cambria Math" w:hAnsi="Cambria Math"/>
            <w:sz w:val="18"/>
            <w:szCs w:val="18"/>
          </w:rPr>
          <m:t>vcd</m:t>
        </m:r>
      </m:oMath>
      <w:r>
        <w:rPr>
          <w:sz w:val="18"/>
          <w:szCs w:val="18"/>
        </w:rPr>
        <w:t>) was defined to be the most recent business day for which the target index was calculated.</w:t>
      </w:r>
    </w:p>
    <w:p w14:paraId="0D386F98" w14:textId="77777777" w:rsidR="00E26552" w:rsidRDefault="00E26552">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86F80" w14:textId="77777777" w:rsidR="00E26552" w:rsidRDefault="008C2D0B">
    <w:pPr>
      <w:pStyle w:val="Header"/>
    </w:pPr>
    <w:r>
      <w:rPr>
        <w:noProof/>
      </w:rPr>
      <w:drawing>
        <wp:anchor distT="0" distB="0" distL="114300" distR="114300" simplePos="0" relativeHeight="251658240" behindDoc="0" locked="0" layoutInCell="1" allowOverlap="1" wp14:anchorId="0D386F92" wp14:editId="0D386F93">
          <wp:simplePos x="0" y="0"/>
          <wp:positionH relativeFrom="column">
            <wp:posOffset>4471760</wp:posOffset>
          </wp:positionH>
          <wp:positionV relativeFrom="paragraph">
            <wp:posOffset>-348933</wp:posOffset>
          </wp:positionV>
          <wp:extent cx="1643290" cy="566737"/>
          <wp:effectExtent l="0" t="0" r="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1434" cy="5695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386F81" w14:textId="77777777" w:rsidR="00E26552" w:rsidRDefault="00E26552">
    <w:pPr>
      <w:pStyle w:val="Header"/>
    </w:pPr>
  </w:p>
  <w:p w14:paraId="0D386F82" w14:textId="77777777" w:rsidR="00E26552" w:rsidRDefault="00E265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C9589E"/>
    <w:multiLevelType w:val="hybridMultilevel"/>
    <w:tmpl w:val="F61897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E907A3F"/>
    <w:multiLevelType w:val="hybridMultilevel"/>
    <w:tmpl w:val="3C76F7D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4DDB0F60"/>
    <w:multiLevelType w:val="multilevel"/>
    <w:tmpl w:val="F88CB1AC"/>
    <w:lvl w:ilvl="0">
      <w:start w:val="1"/>
      <w:numFmt w:val="decimal"/>
      <w:pStyle w:val="Heading1"/>
      <w:lvlText w:val="%1."/>
      <w:lvlJc w:val="left"/>
      <w:pPr>
        <w:ind w:left="1080" w:hanging="360"/>
      </w:pPr>
      <w:rPr>
        <w:rFonts w:hint="default"/>
      </w:rPr>
    </w:lvl>
    <w:lvl w:ilvl="1">
      <w:start w:val="1"/>
      <w:numFmt w:val="decimal"/>
      <w:pStyle w:val="ListParagraph"/>
      <w:lvlText w:val="%1.%2."/>
      <w:lvlJc w:val="left"/>
      <w:pPr>
        <w:ind w:left="1512" w:hanging="432"/>
      </w:pPr>
      <w:rPr>
        <w:rFonts w:hint="default"/>
        <w:b w:val="0"/>
        <w:color w:val="auto"/>
      </w:rPr>
    </w:lvl>
    <w:lvl w:ilvl="2">
      <w:start w:val="1"/>
      <w:numFmt w:val="bullet"/>
      <w:lvlText w:val=""/>
      <w:lvlJc w:val="left"/>
      <w:pPr>
        <w:ind w:left="1944" w:hanging="504"/>
      </w:pPr>
      <w:rPr>
        <w:rFonts w:ascii="Symbol" w:hAnsi="Symbol"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15:restartNumberingAfterBreak="0">
    <w:nsid w:val="64362FF0"/>
    <w:multiLevelType w:val="hybridMultilevel"/>
    <w:tmpl w:val="367EF3B2"/>
    <w:lvl w:ilvl="0" w:tplc="A0CC2A2A">
      <w:start w:val="1"/>
      <w:numFmt w:val="bullet"/>
      <w:pStyle w:val="Bullets"/>
      <w:lvlText w:val=""/>
      <w:lvlJc w:val="left"/>
      <w:pPr>
        <w:ind w:left="1080" w:hanging="360"/>
      </w:pPr>
      <w:rPr>
        <w:rFonts w:ascii="Symbol" w:hAnsi="Symbol" w:hint="default"/>
      </w:rPr>
    </w:lvl>
    <w:lvl w:ilvl="1" w:tplc="AFB68F9C">
      <w:start w:val="1"/>
      <w:numFmt w:val="bullet"/>
      <w:pStyle w:val="BulletsL2"/>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F2E7FF3"/>
    <w:multiLevelType w:val="hybridMultilevel"/>
    <w:tmpl w:val="BEEE421C"/>
    <w:lvl w:ilvl="0" w:tplc="08090001">
      <w:start w:val="1"/>
      <w:numFmt w:val="bullet"/>
      <w:lvlText w:val=""/>
      <w:lvlJc w:val="left"/>
      <w:pPr>
        <w:ind w:left="529" w:hanging="360"/>
      </w:pPr>
      <w:rPr>
        <w:rFonts w:ascii="Symbol" w:hAnsi="Symbol" w:hint="default"/>
      </w:rPr>
    </w:lvl>
    <w:lvl w:ilvl="1" w:tplc="08090003" w:tentative="1">
      <w:start w:val="1"/>
      <w:numFmt w:val="bullet"/>
      <w:lvlText w:val="o"/>
      <w:lvlJc w:val="left"/>
      <w:pPr>
        <w:ind w:left="1249" w:hanging="360"/>
      </w:pPr>
      <w:rPr>
        <w:rFonts w:ascii="Courier New" w:hAnsi="Courier New" w:cs="Courier New" w:hint="default"/>
      </w:rPr>
    </w:lvl>
    <w:lvl w:ilvl="2" w:tplc="08090005" w:tentative="1">
      <w:start w:val="1"/>
      <w:numFmt w:val="bullet"/>
      <w:lvlText w:val=""/>
      <w:lvlJc w:val="left"/>
      <w:pPr>
        <w:ind w:left="1969" w:hanging="360"/>
      </w:pPr>
      <w:rPr>
        <w:rFonts w:ascii="Wingdings" w:hAnsi="Wingdings" w:hint="default"/>
      </w:rPr>
    </w:lvl>
    <w:lvl w:ilvl="3" w:tplc="08090001" w:tentative="1">
      <w:start w:val="1"/>
      <w:numFmt w:val="bullet"/>
      <w:lvlText w:val=""/>
      <w:lvlJc w:val="left"/>
      <w:pPr>
        <w:ind w:left="2689" w:hanging="360"/>
      </w:pPr>
      <w:rPr>
        <w:rFonts w:ascii="Symbol" w:hAnsi="Symbol" w:hint="default"/>
      </w:rPr>
    </w:lvl>
    <w:lvl w:ilvl="4" w:tplc="08090003" w:tentative="1">
      <w:start w:val="1"/>
      <w:numFmt w:val="bullet"/>
      <w:lvlText w:val="o"/>
      <w:lvlJc w:val="left"/>
      <w:pPr>
        <w:ind w:left="3409" w:hanging="360"/>
      </w:pPr>
      <w:rPr>
        <w:rFonts w:ascii="Courier New" w:hAnsi="Courier New" w:cs="Courier New" w:hint="default"/>
      </w:rPr>
    </w:lvl>
    <w:lvl w:ilvl="5" w:tplc="08090005" w:tentative="1">
      <w:start w:val="1"/>
      <w:numFmt w:val="bullet"/>
      <w:lvlText w:val=""/>
      <w:lvlJc w:val="left"/>
      <w:pPr>
        <w:ind w:left="4129" w:hanging="360"/>
      </w:pPr>
      <w:rPr>
        <w:rFonts w:ascii="Wingdings" w:hAnsi="Wingdings" w:hint="default"/>
      </w:rPr>
    </w:lvl>
    <w:lvl w:ilvl="6" w:tplc="08090001" w:tentative="1">
      <w:start w:val="1"/>
      <w:numFmt w:val="bullet"/>
      <w:lvlText w:val=""/>
      <w:lvlJc w:val="left"/>
      <w:pPr>
        <w:ind w:left="4849" w:hanging="360"/>
      </w:pPr>
      <w:rPr>
        <w:rFonts w:ascii="Symbol" w:hAnsi="Symbol" w:hint="default"/>
      </w:rPr>
    </w:lvl>
    <w:lvl w:ilvl="7" w:tplc="08090003" w:tentative="1">
      <w:start w:val="1"/>
      <w:numFmt w:val="bullet"/>
      <w:lvlText w:val="o"/>
      <w:lvlJc w:val="left"/>
      <w:pPr>
        <w:ind w:left="5569" w:hanging="360"/>
      </w:pPr>
      <w:rPr>
        <w:rFonts w:ascii="Courier New" w:hAnsi="Courier New" w:cs="Courier New" w:hint="default"/>
      </w:rPr>
    </w:lvl>
    <w:lvl w:ilvl="8" w:tplc="08090005" w:tentative="1">
      <w:start w:val="1"/>
      <w:numFmt w:val="bullet"/>
      <w:lvlText w:val=""/>
      <w:lvlJc w:val="left"/>
      <w:pPr>
        <w:ind w:left="6289"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proofState w:spelling="clean"/>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PWAFVersion" w:val="5.0"/>
  </w:docVars>
  <w:rsids>
    <w:rsidRoot w:val="00E26552"/>
    <w:rsid w:val="008C2D0B"/>
    <w:rsid w:val="00E265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D386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able text"/>
    <w:qFormat/>
    <w:pPr>
      <w:spacing w:after="0" w:line="240" w:lineRule="auto"/>
    </w:pPr>
    <w:rPr>
      <w:rFonts w:ascii="Roboto" w:hAnsi="Roboto" w:cs="Times New Roman"/>
      <w:szCs w:val="24"/>
    </w:rPr>
  </w:style>
  <w:style w:type="paragraph" w:styleId="Heading1">
    <w:name w:val="heading 1"/>
    <w:basedOn w:val="ListParagraph"/>
    <w:next w:val="Normal"/>
    <w:link w:val="Heading1Char"/>
    <w:uiPriority w:val="9"/>
    <w:unhideWhenUsed/>
    <w:qFormat/>
    <w:pPr>
      <w:numPr>
        <w:ilvl w:val="0"/>
      </w:numPr>
      <w:spacing w:before="360"/>
      <w:ind w:left="680" w:right="0" w:hanging="680"/>
      <w:outlineLvl w:val="0"/>
    </w:pPr>
    <w:rPr>
      <w:rFonts w:cs="Arial"/>
      <w:b/>
      <w:sz w:val="29"/>
      <w:szCs w:val="29"/>
    </w:rPr>
  </w:style>
  <w:style w:type="paragraph" w:styleId="Heading2">
    <w:name w:val="heading 2"/>
    <w:basedOn w:val="ListParagraph"/>
    <w:next w:val="Normal"/>
    <w:link w:val="Heading2Char"/>
    <w:uiPriority w:val="9"/>
    <w:unhideWhenUsed/>
    <w:qFormat/>
    <w:pPr>
      <w:numPr>
        <w:ilvl w:val="0"/>
        <w:numId w:val="0"/>
      </w:numPr>
      <w:spacing w:before="240"/>
      <w:ind w:left="680"/>
      <w:outlineLvl w:val="1"/>
    </w:pPr>
    <w:rPr>
      <w:rFonts w:cs="Arial"/>
      <w:b/>
    </w:rPr>
  </w:style>
  <w:style w:type="paragraph" w:styleId="Heading3">
    <w:name w:val="heading 3"/>
    <w:next w:val="Normal"/>
    <w:link w:val="Heading3Char"/>
    <w:uiPriority w:val="9"/>
    <w:unhideWhenUsed/>
    <w:qFormat/>
    <w:pPr>
      <w:keepNext/>
      <w:keepLines/>
      <w:spacing w:after="0"/>
      <w:ind w:left="1037" w:firstLine="403"/>
      <w:outlineLvl w:val="2"/>
    </w:pPr>
    <w:rPr>
      <w:rFonts w:ascii="Roboto" w:eastAsia="Arial" w:hAnsi="Roboto" w:cs="Arial"/>
      <w:b/>
      <w:i/>
      <w:color w:val="000000"/>
      <w:sz w:val="24"/>
    </w:rPr>
  </w:style>
  <w:style w:type="paragraph" w:styleId="Heading4">
    <w:name w:val="heading 4"/>
    <w:basedOn w:val="Normal"/>
    <w:next w:val="Normal"/>
    <w:link w:val="Heading4Char"/>
    <w:uiPriority w:val="9"/>
    <w:unhideWhenUsed/>
    <w:qFormat/>
    <w:pPr>
      <w:keepNext/>
      <w:keepLines/>
      <w:spacing w:before="240" w:line="247" w:lineRule="auto"/>
      <w:ind w:left="567" w:right="488"/>
      <w:jc w:val="both"/>
      <w:outlineLvl w:val="3"/>
    </w:pPr>
    <w:rPr>
      <w:rFonts w:eastAsiaTheme="majorEastAsia"/>
      <w:b/>
      <w:iCs/>
    </w:rPr>
  </w:style>
  <w:style w:type="paragraph" w:styleId="Heading5">
    <w:name w:val="heading 5"/>
    <w:basedOn w:val="Normal"/>
    <w:next w:val="Normal"/>
    <w:link w:val="Heading5Char"/>
    <w:uiPriority w:val="9"/>
    <w:unhideWhenUsed/>
    <w:qFormat/>
    <w:pPr>
      <w:keepNext/>
      <w:keepLines/>
      <w:spacing w:before="40" w:line="247" w:lineRule="auto"/>
      <w:ind w:left="1429" w:right="488" w:hanging="11"/>
      <w:jc w:val="both"/>
      <w:outlineLvl w:val="4"/>
    </w:pPr>
    <w:rPr>
      <w:rFonts w:asciiTheme="majorHAnsi" w:eastAsiaTheme="majorEastAsia" w:hAnsiTheme="majorHAnsi" w:cstheme="majorBidi"/>
      <w:color w:val="2E74B5" w:themeColor="accent1" w:themeShade="BF"/>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Roboto" w:hAnsi="Roboto" w:cs="Arial"/>
      <w:b/>
      <w:szCs w:val="24"/>
      <w:lang w:eastAsia="en-US"/>
    </w:rPr>
  </w:style>
  <w:style w:type="character" w:customStyle="1" w:styleId="Heading3Char">
    <w:name w:val="Heading 3 Char"/>
    <w:link w:val="Heading3"/>
    <w:uiPriority w:val="9"/>
    <w:rPr>
      <w:rFonts w:ascii="Roboto" w:eastAsia="Arial" w:hAnsi="Roboto" w:cs="Arial"/>
      <w:b/>
      <w:i/>
      <w:color w:val="000000"/>
      <w:sz w:val="24"/>
    </w:rPr>
  </w:style>
  <w:style w:type="character" w:customStyle="1" w:styleId="Heading1Char">
    <w:name w:val="Heading 1 Char"/>
    <w:link w:val="Heading1"/>
    <w:uiPriority w:val="9"/>
    <w:rPr>
      <w:rFonts w:ascii="Roboto" w:hAnsi="Roboto" w:cs="Arial"/>
      <w:b/>
      <w:sz w:val="29"/>
      <w:szCs w:val="29"/>
      <w:lang w:eastAsia="en-US"/>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eastAsia="Arial" w:hAnsi="Segoe UI" w:cs="Segoe UI"/>
      <w:color w:val="000000"/>
      <w:sz w:val="18"/>
      <w:szCs w:val="18"/>
    </w:rPr>
  </w:style>
  <w:style w:type="paragraph" w:styleId="Header">
    <w:name w:val="header"/>
    <w:basedOn w:val="Normal"/>
    <w:link w:val="HeaderChar"/>
    <w:uiPriority w:val="99"/>
    <w:unhideWhenUsed/>
    <w:pPr>
      <w:tabs>
        <w:tab w:val="center" w:pos="4513"/>
        <w:tab w:val="right" w:pos="9026"/>
      </w:tabs>
      <w:ind w:left="1429" w:right="488" w:hanging="11"/>
      <w:jc w:val="both"/>
    </w:pPr>
    <w:rPr>
      <w:rFonts w:ascii="Arial" w:eastAsia="Arial" w:hAnsi="Arial" w:cs="Arial"/>
      <w:color w:val="000000"/>
      <w:sz w:val="20"/>
      <w:szCs w:val="22"/>
    </w:rPr>
  </w:style>
  <w:style w:type="character" w:customStyle="1" w:styleId="HeaderChar">
    <w:name w:val="Header Char"/>
    <w:basedOn w:val="DefaultParagraphFont"/>
    <w:link w:val="Header"/>
    <w:uiPriority w:val="99"/>
    <w:rPr>
      <w:rFonts w:ascii="Arial" w:eastAsia="Arial" w:hAnsi="Arial" w:cs="Arial"/>
      <w:color w:val="000000"/>
      <w:sz w:val="20"/>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ListParagraph">
    <w:name w:val="List Paragraph"/>
    <w:basedOn w:val="Normal"/>
    <w:link w:val="ListParagraphChar"/>
    <w:uiPriority w:val="99"/>
    <w:qFormat/>
    <w:pPr>
      <w:numPr>
        <w:ilvl w:val="1"/>
        <w:numId w:val="3"/>
      </w:numPr>
      <w:spacing w:after="120"/>
      <w:ind w:left="680" w:right="6" w:hanging="680"/>
    </w:pPr>
    <w:rPr>
      <w:rFonts w:cstheme="minorBidi"/>
      <w:lang w:eastAsia="en-US"/>
    </w:rPr>
  </w:style>
  <w:style w:type="table" w:styleId="TableGrid0">
    <w:name w:val="Table Grid"/>
    <w:basedOn w:val="Table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pPr>
      <w:ind w:left="1429" w:right="488" w:hanging="11"/>
      <w:jc w:val="both"/>
    </w:pPr>
    <w:rPr>
      <w:rFonts w:ascii="Arial" w:eastAsia="Arial" w:hAnsi="Arial" w:cs="Arial"/>
      <w:color w:val="000000"/>
      <w:sz w:val="20"/>
      <w:szCs w:val="20"/>
    </w:rPr>
  </w:style>
  <w:style w:type="character" w:customStyle="1" w:styleId="FootnoteTextChar">
    <w:name w:val="Footnote Text Char"/>
    <w:basedOn w:val="DefaultParagraphFont"/>
    <w:link w:val="FootnoteText"/>
    <w:uiPriority w:val="99"/>
    <w:rPr>
      <w:rFonts w:ascii="Arial" w:eastAsia="Arial" w:hAnsi="Arial" w:cs="Arial"/>
      <w:color w:val="000000"/>
      <w:sz w:val="20"/>
      <w:szCs w:val="20"/>
    </w:rPr>
  </w:style>
  <w:style w:type="character" w:styleId="FootnoteReference">
    <w:name w:val="footnote reference"/>
    <w:basedOn w:val="DefaultParagraphFont"/>
    <w:uiPriority w:val="99"/>
    <w:unhideWhenUsed/>
    <w:rPr>
      <w:vertAlign w:val="superscript"/>
    </w:rPr>
  </w:style>
  <w:style w:type="paragraph" w:styleId="DocumentMap">
    <w:name w:val="Document Map"/>
    <w:basedOn w:val="Normal"/>
    <w:link w:val="DocumentMapChar"/>
    <w:uiPriority w:val="99"/>
    <w:semiHidden/>
    <w:unhideWhenUsed/>
  </w:style>
  <w:style w:type="character" w:customStyle="1" w:styleId="DocumentMapChar">
    <w:name w:val="Document Map Char"/>
    <w:basedOn w:val="DefaultParagraphFont"/>
    <w:link w:val="DocumentMap"/>
    <w:uiPriority w:val="99"/>
    <w:semiHidden/>
    <w:rPr>
      <w:rFonts w:ascii="Times New Roman" w:eastAsia="Arial" w:hAnsi="Times New Roman" w:cs="Times New Roman"/>
      <w:color w:val="000000"/>
      <w:sz w:val="24"/>
      <w:szCs w:val="24"/>
    </w:rPr>
  </w:style>
  <w:style w:type="paragraph" w:styleId="NormalWeb">
    <w:name w:val="Normal (Web)"/>
    <w:basedOn w:val="Normal"/>
    <w:uiPriority w:val="99"/>
    <w:semiHidden/>
    <w:unhideWhenUsed/>
    <w:pPr>
      <w:spacing w:before="100" w:beforeAutospacing="1" w:after="100" w:afterAutospacing="1"/>
    </w:pPr>
    <w:rPr>
      <w:lang w:val="en-US" w:eastAsia="en-US"/>
    </w:rPr>
  </w:style>
  <w:style w:type="paragraph" w:styleId="Revision">
    <w:name w:val="Revision"/>
    <w:hidden/>
    <w:uiPriority w:val="99"/>
    <w:semiHidden/>
    <w:pPr>
      <w:spacing w:after="0" w:line="240" w:lineRule="auto"/>
    </w:pPr>
    <w:rPr>
      <w:rFonts w:ascii="Arial" w:eastAsia="Arial" w:hAnsi="Arial" w:cs="Arial"/>
      <w:color w:val="000000"/>
      <w:sz w:val="20"/>
    </w:rPr>
  </w:style>
  <w:style w:type="paragraph" w:styleId="Title">
    <w:name w:val="Title"/>
    <w:basedOn w:val="Normal"/>
    <w:next w:val="Normal"/>
    <w:link w:val="TitleChar"/>
    <w:uiPriority w:val="10"/>
    <w:qFormat/>
    <w:pPr>
      <w:spacing w:after="76" w:line="259" w:lineRule="auto"/>
      <w:ind w:right="488"/>
    </w:pPr>
    <w:rPr>
      <w:rFonts w:eastAsia="Arial" w:cs="Arial"/>
      <w:b/>
      <w:color w:val="000000"/>
      <w:sz w:val="40"/>
      <w:szCs w:val="22"/>
    </w:rPr>
  </w:style>
  <w:style w:type="character" w:customStyle="1" w:styleId="TitleChar">
    <w:name w:val="Title Char"/>
    <w:basedOn w:val="DefaultParagraphFont"/>
    <w:link w:val="Title"/>
    <w:uiPriority w:val="10"/>
    <w:rPr>
      <w:rFonts w:ascii="Roboto" w:eastAsia="Arial" w:hAnsi="Roboto" w:cs="Arial"/>
      <w:b/>
      <w:color w:val="000000"/>
      <w:sz w:val="40"/>
    </w:rPr>
  </w:style>
  <w:style w:type="paragraph" w:styleId="TOCHeading">
    <w:name w:val="TOC Heading"/>
    <w:basedOn w:val="Heading1"/>
    <w:next w:val="Normal"/>
    <w:uiPriority w:val="39"/>
    <w:unhideWhenUsed/>
    <w:qFormat/>
    <w:pPr>
      <w:ind w:left="0" w:firstLine="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pPr>
      <w:tabs>
        <w:tab w:val="left" w:pos="400"/>
        <w:tab w:val="right" w:leader="dot" w:pos="9632"/>
      </w:tabs>
      <w:spacing w:after="100" w:line="247" w:lineRule="auto"/>
      <w:ind w:left="567" w:right="488"/>
      <w:jc w:val="both"/>
    </w:pPr>
    <w:rPr>
      <w:rFonts w:eastAsia="Arial" w:cs="Arial"/>
      <w:color w:val="000000"/>
      <w:sz w:val="20"/>
      <w:szCs w:val="22"/>
    </w:rPr>
  </w:style>
  <w:style w:type="paragraph" w:styleId="TOC2">
    <w:name w:val="toc 2"/>
    <w:basedOn w:val="Normal"/>
    <w:next w:val="Normal"/>
    <w:autoRedefine/>
    <w:uiPriority w:val="39"/>
    <w:unhideWhenUsed/>
    <w:pPr>
      <w:tabs>
        <w:tab w:val="right" w:leader="dot" w:pos="9632"/>
      </w:tabs>
      <w:spacing w:after="100" w:line="247" w:lineRule="auto"/>
      <w:ind w:left="1134" w:right="488"/>
      <w:jc w:val="both"/>
    </w:pPr>
    <w:rPr>
      <w:rFonts w:eastAsia="Arial" w:cs="Arial"/>
      <w:color w:val="000000"/>
      <w:sz w:val="20"/>
      <w:szCs w:val="22"/>
    </w:rPr>
  </w:style>
  <w:style w:type="paragraph" w:styleId="TOC3">
    <w:name w:val="toc 3"/>
    <w:basedOn w:val="Normal"/>
    <w:next w:val="Normal"/>
    <w:autoRedefine/>
    <w:uiPriority w:val="39"/>
    <w:unhideWhenUsed/>
    <w:pPr>
      <w:spacing w:after="100" w:line="247" w:lineRule="auto"/>
      <w:ind w:left="400" w:right="488" w:hanging="11"/>
      <w:jc w:val="both"/>
    </w:pPr>
    <w:rPr>
      <w:rFonts w:ascii="Arial" w:eastAsia="Arial" w:hAnsi="Arial" w:cs="Arial"/>
      <w:color w:val="000000"/>
      <w:sz w:val="20"/>
      <w:szCs w:val="22"/>
    </w:rPr>
  </w:style>
  <w:style w:type="paragraph" w:styleId="NoSpacing">
    <w:name w:val="No Spacing"/>
    <w:uiPriority w:val="1"/>
    <w:qFormat/>
    <w:pPr>
      <w:spacing w:after="0" w:line="240" w:lineRule="auto"/>
      <w:ind w:left="411" w:right="485" w:hanging="10"/>
      <w:jc w:val="both"/>
    </w:pPr>
    <w:rPr>
      <w:rFonts w:ascii="Arial" w:eastAsia="Arial" w:hAnsi="Arial" w:cs="Arial"/>
      <w:color w:val="000000"/>
      <w:sz w:val="20"/>
    </w:rPr>
  </w:style>
  <w:style w:type="character" w:customStyle="1" w:styleId="Heading4Char">
    <w:name w:val="Heading 4 Char"/>
    <w:basedOn w:val="DefaultParagraphFont"/>
    <w:link w:val="Heading4"/>
    <w:uiPriority w:val="9"/>
    <w:rPr>
      <w:rFonts w:ascii="Roboto" w:eastAsiaTheme="majorEastAsia" w:hAnsi="Roboto" w:cs="Times New Roman"/>
      <w:b/>
      <w:iCs/>
      <w:szCs w:val="24"/>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after="120"/>
      <w:ind w:left="1429" w:right="488" w:hanging="11"/>
      <w:jc w:val="both"/>
    </w:pPr>
    <w:rPr>
      <w:rFonts w:ascii="Arial" w:eastAsia="Arial" w:hAnsi="Arial" w:cs="Arial"/>
      <w:color w:val="000000"/>
      <w:sz w:val="20"/>
      <w:szCs w:val="20"/>
    </w:rPr>
  </w:style>
  <w:style w:type="character" w:customStyle="1" w:styleId="CommentTextChar">
    <w:name w:val="Comment Text Char"/>
    <w:basedOn w:val="DefaultParagraphFont"/>
    <w:link w:val="CommentText"/>
    <w:uiPriority w:val="99"/>
    <w:rPr>
      <w:rFonts w:ascii="Arial" w:eastAsia="Arial" w:hAnsi="Arial" w:cs="Arial"/>
      <w:color w:val="00000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Arial" w:eastAsia="Arial" w:hAnsi="Arial" w:cs="Arial"/>
      <w:b/>
      <w:bCs/>
      <w:color w:val="000000"/>
      <w:sz w:val="20"/>
      <w:szCs w:val="20"/>
    </w:rPr>
  </w:style>
  <w:style w:type="character" w:styleId="Strong">
    <w:name w:val="Strong"/>
    <w:basedOn w:val="DefaultParagraphFont"/>
    <w:uiPriority w:val="22"/>
    <w:qFormat/>
    <w:rPr>
      <w:b/>
      <w:bCs/>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sz w:val="20"/>
    </w:rPr>
  </w:style>
  <w:style w:type="character" w:customStyle="1" w:styleId="apple-converted-space">
    <w:name w:val="apple-converted-space"/>
    <w:basedOn w:val="DefaultParagraphFont"/>
  </w:style>
  <w:style w:type="paragraph" w:styleId="Footer">
    <w:name w:val="footer"/>
    <w:basedOn w:val="Normal"/>
    <w:link w:val="FooterChar"/>
    <w:uiPriority w:val="99"/>
    <w:semiHidden/>
    <w:unhideWhenUsed/>
    <w:pPr>
      <w:tabs>
        <w:tab w:val="center" w:pos="4513"/>
        <w:tab w:val="right" w:pos="9026"/>
      </w:tabs>
    </w:pPr>
  </w:style>
  <w:style w:type="character" w:customStyle="1" w:styleId="FooterChar">
    <w:name w:val="Footer Char"/>
    <w:basedOn w:val="DefaultParagraphFont"/>
    <w:link w:val="Footer"/>
    <w:uiPriority w:val="99"/>
    <w:semiHidden/>
    <w:rPr>
      <w:rFonts w:ascii="Times New Roman" w:hAnsi="Times New Roman" w:cs="Times New Roman"/>
      <w:sz w:val="24"/>
      <w:szCs w:val="24"/>
    </w:rPr>
  </w:style>
  <w:style w:type="paragraph" w:customStyle="1" w:styleId="Bullets">
    <w:name w:val="Bullets"/>
    <w:basedOn w:val="ListParagraph"/>
    <w:link w:val="BulletsChar"/>
    <w:qFormat/>
    <w:pPr>
      <w:numPr>
        <w:ilvl w:val="0"/>
        <w:numId w:val="2"/>
      </w:numPr>
      <w:ind w:left="1134" w:hanging="567"/>
    </w:pPr>
    <w:rPr>
      <w:rFonts w:cs="Times New Roman"/>
    </w:rPr>
  </w:style>
  <w:style w:type="paragraph" w:customStyle="1" w:styleId="Normalnon-list">
    <w:name w:val="Normal non-list"/>
    <w:basedOn w:val="Normal"/>
    <w:link w:val="Normalnon-listChar"/>
    <w:qFormat/>
    <w:pPr>
      <w:spacing w:before="120"/>
      <w:ind w:left="567"/>
    </w:pPr>
  </w:style>
  <w:style w:type="character" w:customStyle="1" w:styleId="ListParagraphChar">
    <w:name w:val="List Paragraph Char"/>
    <w:basedOn w:val="DefaultParagraphFont"/>
    <w:link w:val="ListParagraph"/>
    <w:uiPriority w:val="99"/>
    <w:rPr>
      <w:rFonts w:ascii="Roboto" w:hAnsi="Roboto"/>
      <w:szCs w:val="24"/>
      <w:lang w:eastAsia="en-US"/>
    </w:rPr>
  </w:style>
  <w:style w:type="character" w:customStyle="1" w:styleId="BulletsChar">
    <w:name w:val="Bullets Char"/>
    <w:basedOn w:val="ListParagraphChar"/>
    <w:link w:val="Bullets"/>
    <w:rPr>
      <w:rFonts w:ascii="Roboto" w:hAnsi="Roboto" w:cs="Times New Roman"/>
      <w:sz w:val="24"/>
      <w:szCs w:val="24"/>
      <w:lang w:eastAsia="en-US"/>
    </w:rPr>
  </w:style>
  <w:style w:type="paragraph" w:customStyle="1" w:styleId="BulletsL2">
    <w:name w:val="Bullets L2"/>
    <w:basedOn w:val="Bullets"/>
    <w:link w:val="BulletsL2Char"/>
    <w:qFormat/>
    <w:pPr>
      <w:numPr>
        <w:ilvl w:val="1"/>
      </w:numPr>
      <w:ind w:left="1701" w:hanging="567"/>
    </w:pPr>
  </w:style>
  <w:style w:type="character" w:customStyle="1" w:styleId="Normalnon-listChar">
    <w:name w:val="Normal non-list Char"/>
    <w:basedOn w:val="DefaultParagraphFont"/>
    <w:link w:val="Normalnon-list"/>
    <w:rPr>
      <w:rFonts w:ascii="Roboto" w:hAnsi="Roboto" w:cs="Times New Roman"/>
      <w:sz w:val="24"/>
      <w:szCs w:val="24"/>
    </w:rPr>
  </w:style>
  <w:style w:type="paragraph" w:styleId="Subtitle">
    <w:name w:val="Subtitle"/>
    <w:basedOn w:val="Normal"/>
    <w:next w:val="Normal"/>
    <w:link w:val="SubtitleChar"/>
    <w:uiPriority w:val="11"/>
    <w:qFormat/>
    <w:pPr>
      <w:numPr>
        <w:ilvl w:val="1"/>
      </w:numPr>
      <w:spacing w:after="160"/>
    </w:pPr>
    <w:rPr>
      <w:rFonts w:cstheme="minorBidi"/>
      <w:color w:val="5A5A5A" w:themeColor="text1" w:themeTint="A5"/>
      <w:spacing w:val="15"/>
      <w:szCs w:val="22"/>
    </w:rPr>
  </w:style>
  <w:style w:type="character" w:customStyle="1" w:styleId="BulletsL2Char">
    <w:name w:val="Bullets L2 Char"/>
    <w:basedOn w:val="BulletsChar"/>
    <w:link w:val="BulletsL2"/>
    <w:rPr>
      <w:rFonts w:ascii="Roboto" w:hAnsi="Roboto" w:cs="Times New Roman"/>
      <w:sz w:val="24"/>
      <w:szCs w:val="24"/>
      <w:lang w:eastAsia="en-US"/>
    </w:rPr>
  </w:style>
  <w:style w:type="character" w:customStyle="1" w:styleId="SubtitleChar">
    <w:name w:val="Subtitle Char"/>
    <w:basedOn w:val="DefaultParagraphFont"/>
    <w:link w:val="Subtitle"/>
    <w:uiPriority w:val="11"/>
    <w:rPr>
      <w:rFonts w:ascii="Roboto" w:hAnsi="Roboto"/>
      <w:color w:val="5A5A5A" w:themeColor="text1" w:themeTint="A5"/>
      <w:spacing w:val="15"/>
    </w:rPr>
  </w:style>
  <w:style w:type="character" w:styleId="UnresolvedMention">
    <w:name w:val="Unresolved Mention"/>
    <w:basedOn w:val="DefaultParagraphFont"/>
    <w:uiPriority w:val="99"/>
    <w:rPr>
      <w:color w:val="808080"/>
      <w:shd w:val="clear" w:color="auto" w:fill="E6E6E6"/>
    </w:rPr>
  </w:style>
  <w:style w:type="character" w:styleId="PlaceholderText">
    <w:name w:val="Placeholder Text"/>
    <w:basedOn w:val="DefaultParagraphFont"/>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470">
      <w:bodyDiv w:val="1"/>
      <w:marLeft w:val="0"/>
      <w:marRight w:val="0"/>
      <w:marTop w:val="0"/>
      <w:marBottom w:val="0"/>
      <w:divBdr>
        <w:top w:val="none" w:sz="0" w:space="0" w:color="auto"/>
        <w:left w:val="none" w:sz="0" w:space="0" w:color="auto"/>
        <w:bottom w:val="none" w:sz="0" w:space="0" w:color="auto"/>
        <w:right w:val="none" w:sz="0" w:space="0" w:color="auto"/>
      </w:divBdr>
    </w:div>
    <w:div w:id="270477381">
      <w:bodyDiv w:val="1"/>
      <w:marLeft w:val="0"/>
      <w:marRight w:val="0"/>
      <w:marTop w:val="0"/>
      <w:marBottom w:val="0"/>
      <w:divBdr>
        <w:top w:val="none" w:sz="0" w:space="0" w:color="auto"/>
        <w:left w:val="none" w:sz="0" w:space="0" w:color="auto"/>
        <w:bottom w:val="none" w:sz="0" w:space="0" w:color="auto"/>
        <w:right w:val="none" w:sz="0" w:space="0" w:color="auto"/>
      </w:divBdr>
    </w:div>
    <w:div w:id="314376786">
      <w:bodyDiv w:val="1"/>
      <w:marLeft w:val="0"/>
      <w:marRight w:val="0"/>
      <w:marTop w:val="0"/>
      <w:marBottom w:val="0"/>
      <w:divBdr>
        <w:top w:val="none" w:sz="0" w:space="0" w:color="auto"/>
        <w:left w:val="none" w:sz="0" w:space="0" w:color="auto"/>
        <w:bottom w:val="none" w:sz="0" w:space="0" w:color="auto"/>
        <w:right w:val="none" w:sz="0" w:space="0" w:color="auto"/>
      </w:divBdr>
    </w:div>
    <w:div w:id="459495180">
      <w:bodyDiv w:val="1"/>
      <w:marLeft w:val="0"/>
      <w:marRight w:val="0"/>
      <w:marTop w:val="0"/>
      <w:marBottom w:val="0"/>
      <w:divBdr>
        <w:top w:val="none" w:sz="0" w:space="0" w:color="auto"/>
        <w:left w:val="none" w:sz="0" w:space="0" w:color="auto"/>
        <w:bottom w:val="none" w:sz="0" w:space="0" w:color="auto"/>
        <w:right w:val="none" w:sz="0" w:space="0" w:color="auto"/>
      </w:divBdr>
    </w:div>
    <w:div w:id="745996812">
      <w:bodyDiv w:val="1"/>
      <w:marLeft w:val="0"/>
      <w:marRight w:val="0"/>
      <w:marTop w:val="0"/>
      <w:marBottom w:val="0"/>
      <w:divBdr>
        <w:top w:val="none" w:sz="0" w:space="0" w:color="auto"/>
        <w:left w:val="none" w:sz="0" w:space="0" w:color="auto"/>
        <w:bottom w:val="none" w:sz="0" w:space="0" w:color="auto"/>
        <w:right w:val="none" w:sz="0" w:space="0" w:color="auto"/>
      </w:divBdr>
    </w:div>
    <w:div w:id="888103746">
      <w:bodyDiv w:val="1"/>
      <w:marLeft w:val="0"/>
      <w:marRight w:val="0"/>
      <w:marTop w:val="0"/>
      <w:marBottom w:val="0"/>
      <w:divBdr>
        <w:top w:val="none" w:sz="0" w:space="0" w:color="auto"/>
        <w:left w:val="none" w:sz="0" w:space="0" w:color="auto"/>
        <w:bottom w:val="none" w:sz="0" w:space="0" w:color="auto"/>
        <w:right w:val="none" w:sz="0" w:space="0" w:color="auto"/>
      </w:divBdr>
    </w:div>
    <w:div w:id="1257834059">
      <w:bodyDiv w:val="1"/>
      <w:marLeft w:val="0"/>
      <w:marRight w:val="0"/>
      <w:marTop w:val="0"/>
      <w:marBottom w:val="0"/>
      <w:divBdr>
        <w:top w:val="none" w:sz="0" w:space="0" w:color="auto"/>
        <w:left w:val="none" w:sz="0" w:space="0" w:color="auto"/>
        <w:bottom w:val="none" w:sz="0" w:space="0" w:color="auto"/>
        <w:right w:val="none" w:sz="0" w:space="0" w:color="auto"/>
      </w:divBdr>
    </w:div>
    <w:div w:id="1326932287">
      <w:bodyDiv w:val="1"/>
      <w:marLeft w:val="0"/>
      <w:marRight w:val="0"/>
      <w:marTop w:val="0"/>
      <w:marBottom w:val="0"/>
      <w:divBdr>
        <w:top w:val="none" w:sz="0" w:space="0" w:color="auto"/>
        <w:left w:val="none" w:sz="0" w:space="0" w:color="auto"/>
        <w:bottom w:val="none" w:sz="0" w:space="0" w:color="auto"/>
        <w:right w:val="none" w:sz="0" w:space="0" w:color="auto"/>
      </w:divBdr>
    </w:div>
    <w:div w:id="1329559734">
      <w:bodyDiv w:val="1"/>
      <w:marLeft w:val="0"/>
      <w:marRight w:val="0"/>
      <w:marTop w:val="0"/>
      <w:marBottom w:val="0"/>
      <w:divBdr>
        <w:top w:val="none" w:sz="0" w:space="0" w:color="auto"/>
        <w:left w:val="none" w:sz="0" w:space="0" w:color="auto"/>
        <w:bottom w:val="none" w:sz="0" w:space="0" w:color="auto"/>
        <w:right w:val="none" w:sz="0" w:space="0" w:color="auto"/>
      </w:divBdr>
      <w:divsChild>
        <w:div w:id="579867770">
          <w:marLeft w:val="0"/>
          <w:marRight w:val="0"/>
          <w:marTop w:val="0"/>
          <w:marBottom w:val="0"/>
          <w:divBdr>
            <w:top w:val="none" w:sz="0" w:space="0" w:color="auto"/>
            <w:left w:val="none" w:sz="0" w:space="0" w:color="auto"/>
            <w:bottom w:val="none" w:sz="0" w:space="0" w:color="auto"/>
            <w:right w:val="none" w:sz="0" w:space="0" w:color="auto"/>
          </w:divBdr>
        </w:div>
        <w:div w:id="359399903">
          <w:marLeft w:val="0"/>
          <w:marRight w:val="0"/>
          <w:marTop w:val="0"/>
          <w:marBottom w:val="0"/>
          <w:divBdr>
            <w:top w:val="none" w:sz="0" w:space="0" w:color="auto"/>
            <w:left w:val="none" w:sz="0" w:space="0" w:color="auto"/>
            <w:bottom w:val="none" w:sz="0" w:space="0" w:color="auto"/>
            <w:right w:val="none" w:sz="0" w:space="0" w:color="auto"/>
          </w:divBdr>
        </w:div>
        <w:div w:id="1208378047">
          <w:marLeft w:val="0"/>
          <w:marRight w:val="0"/>
          <w:marTop w:val="0"/>
          <w:marBottom w:val="0"/>
          <w:divBdr>
            <w:top w:val="none" w:sz="0" w:space="0" w:color="auto"/>
            <w:left w:val="none" w:sz="0" w:space="0" w:color="auto"/>
            <w:bottom w:val="none" w:sz="0" w:space="0" w:color="auto"/>
            <w:right w:val="none" w:sz="0" w:space="0" w:color="auto"/>
          </w:divBdr>
        </w:div>
      </w:divsChild>
    </w:div>
    <w:div w:id="1375348238">
      <w:bodyDiv w:val="1"/>
      <w:marLeft w:val="0"/>
      <w:marRight w:val="0"/>
      <w:marTop w:val="0"/>
      <w:marBottom w:val="0"/>
      <w:divBdr>
        <w:top w:val="none" w:sz="0" w:space="0" w:color="auto"/>
        <w:left w:val="none" w:sz="0" w:space="0" w:color="auto"/>
        <w:bottom w:val="none" w:sz="0" w:space="0" w:color="auto"/>
        <w:right w:val="none" w:sz="0" w:space="0" w:color="auto"/>
      </w:divBdr>
    </w:div>
    <w:div w:id="1565142777">
      <w:bodyDiv w:val="1"/>
      <w:marLeft w:val="0"/>
      <w:marRight w:val="0"/>
      <w:marTop w:val="0"/>
      <w:marBottom w:val="0"/>
      <w:divBdr>
        <w:top w:val="none" w:sz="0" w:space="0" w:color="auto"/>
        <w:left w:val="none" w:sz="0" w:space="0" w:color="auto"/>
        <w:bottom w:val="none" w:sz="0" w:space="0" w:color="auto"/>
        <w:right w:val="none" w:sz="0" w:space="0" w:color="auto"/>
      </w:divBdr>
    </w:div>
    <w:div w:id="1724599767">
      <w:bodyDiv w:val="1"/>
      <w:marLeft w:val="0"/>
      <w:marRight w:val="0"/>
      <w:marTop w:val="0"/>
      <w:marBottom w:val="0"/>
      <w:divBdr>
        <w:top w:val="none" w:sz="0" w:space="0" w:color="auto"/>
        <w:left w:val="none" w:sz="0" w:space="0" w:color="auto"/>
        <w:bottom w:val="none" w:sz="0" w:space="0" w:color="auto"/>
        <w:right w:val="none" w:sz="0" w:space="0" w:color="auto"/>
      </w:divBdr>
      <w:divsChild>
        <w:div w:id="1344820723">
          <w:marLeft w:val="0"/>
          <w:marRight w:val="0"/>
          <w:marTop w:val="0"/>
          <w:marBottom w:val="0"/>
          <w:divBdr>
            <w:top w:val="none" w:sz="0" w:space="0" w:color="auto"/>
            <w:left w:val="none" w:sz="0" w:space="0" w:color="auto"/>
            <w:bottom w:val="none" w:sz="0" w:space="0" w:color="auto"/>
            <w:right w:val="none" w:sz="0" w:space="0" w:color="auto"/>
          </w:divBdr>
          <w:divsChild>
            <w:div w:id="1291323304">
              <w:marLeft w:val="0"/>
              <w:marRight w:val="0"/>
              <w:marTop w:val="0"/>
              <w:marBottom w:val="0"/>
              <w:divBdr>
                <w:top w:val="none" w:sz="0" w:space="0" w:color="auto"/>
                <w:left w:val="none" w:sz="0" w:space="0" w:color="auto"/>
                <w:bottom w:val="none" w:sz="0" w:space="0" w:color="auto"/>
                <w:right w:val="none" w:sz="0" w:space="0" w:color="auto"/>
              </w:divBdr>
              <w:divsChild>
                <w:div w:id="205222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53723">
      <w:bodyDiv w:val="1"/>
      <w:marLeft w:val="0"/>
      <w:marRight w:val="0"/>
      <w:marTop w:val="0"/>
      <w:marBottom w:val="0"/>
      <w:divBdr>
        <w:top w:val="none" w:sz="0" w:space="0" w:color="auto"/>
        <w:left w:val="none" w:sz="0" w:space="0" w:color="auto"/>
        <w:bottom w:val="none" w:sz="0" w:space="0" w:color="auto"/>
        <w:right w:val="none" w:sz="0" w:space="0" w:color="auto"/>
      </w:divBdr>
    </w:div>
    <w:div w:id="1761174066">
      <w:bodyDiv w:val="1"/>
      <w:marLeft w:val="0"/>
      <w:marRight w:val="0"/>
      <w:marTop w:val="0"/>
      <w:marBottom w:val="0"/>
      <w:divBdr>
        <w:top w:val="none" w:sz="0" w:space="0" w:color="auto"/>
        <w:left w:val="none" w:sz="0" w:space="0" w:color="auto"/>
        <w:bottom w:val="none" w:sz="0" w:space="0" w:color="auto"/>
        <w:right w:val="none" w:sz="0" w:space="0" w:color="auto"/>
      </w:divBdr>
    </w:div>
    <w:div w:id="1808552195">
      <w:bodyDiv w:val="1"/>
      <w:marLeft w:val="0"/>
      <w:marRight w:val="0"/>
      <w:marTop w:val="0"/>
      <w:marBottom w:val="0"/>
      <w:divBdr>
        <w:top w:val="none" w:sz="0" w:space="0" w:color="auto"/>
        <w:left w:val="none" w:sz="0" w:space="0" w:color="auto"/>
        <w:bottom w:val="none" w:sz="0" w:space="0" w:color="auto"/>
        <w:right w:val="none" w:sz="0" w:space="0" w:color="auto"/>
      </w:divBdr>
    </w:div>
    <w:div w:id="1856260200">
      <w:bodyDiv w:val="1"/>
      <w:marLeft w:val="0"/>
      <w:marRight w:val="0"/>
      <w:marTop w:val="0"/>
      <w:marBottom w:val="0"/>
      <w:divBdr>
        <w:top w:val="none" w:sz="0" w:space="0" w:color="auto"/>
        <w:left w:val="none" w:sz="0" w:space="0" w:color="auto"/>
        <w:bottom w:val="none" w:sz="0" w:space="0" w:color="auto"/>
        <w:right w:val="none" w:sz="0" w:space="0" w:color="auto"/>
      </w:divBdr>
    </w:div>
    <w:div w:id="2002157012">
      <w:bodyDiv w:val="1"/>
      <w:marLeft w:val="0"/>
      <w:marRight w:val="0"/>
      <w:marTop w:val="0"/>
      <w:marBottom w:val="0"/>
      <w:divBdr>
        <w:top w:val="none" w:sz="0" w:space="0" w:color="auto"/>
        <w:left w:val="none" w:sz="0" w:space="0" w:color="auto"/>
        <w:bottom w:val="none" w:sz="0" w:space="0" w:color="auto"/>
        <w:right w:val="none" w:sz="0" w:space="0" w:color="auto"/>
      </w:divBdr>
    </w:div>
    <w:div w:id="2063171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roboglobal.com" TargetMode="External"/><Relationship Id="rId18" Type="http://schemas.openxmlformats.org/officeDocument/2006/relationships/hyperlink" Target="mailto:indexcommittee@roboglobal.com" TargetMode="Externa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www.roboglobal.com" TargetMode="External"/><Relationship Id="rId17" Type="http://schemas.openxmlformats.org/officeDocument/2006/relationships/hyperlink" Target="http://www.roboglobal.com" TargetMode="External"/><Relationship Id="rId2" Type="http://schemas.openxmlformats.org/officeDocument/2006/relationships/customXml" Target="../customXml/item2.xml"/><Relationship Id="rId16" Type="http://schemas.openxmlformats.org/officeDocument/2006/relationships/hyperlink" Target="http://www.robostox.com"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roboglobal.com"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solactive.com/documents-and-downloads/" TargetMode="External"/><Relationship Id="rId23" Type="http://schemas.openxmlformats.org/officeDocument/2006/relationships/fontTable" Target="fontTable.xml"/><Relationship Id="rId10" Type="http://schemas.openxmlformats.org/officeDocument/2006/relationships/hyperlink" Target="http://www.roboglobal.com"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roboglobal.com" TargetMode="Externa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A4D9F-FE72-4433-AB4A-2ABD5699B0BB}">
  <ds:schemaRefs>
    <ds:schemaRef ds:uri="http://schemas.openxmlformats.org/officeDocument/2006/bibliography"/>
  </ds:schemaRefs>
</ds:datastoreItem>
</file>

<file path=customXml/itemProps2.xml><?xml version="1.0" encoding="utf-8"?>
<ds:datastoreItem xmlns:ds="http://schemas.openxmlformats.org/officeDocument/2006/customXml" ds:itemID="{84FBF4A3-4A2C-4DE3-8C67-7C03784C1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11867</Words>
  <Characters>67646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2018-08-24T13:47:00Z</dcterms:created>
  <dcterms:modified xsi:type="dcterms:W3CDTF">2018-11-16T16:57:00Z</dcterms:modified>
</cp:coreProperties>
</file>